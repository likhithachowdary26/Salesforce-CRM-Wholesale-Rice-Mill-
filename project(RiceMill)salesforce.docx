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92F555" w14:textId="3B71574F" w:rsidR="00193D31" w:rsidRDefault="00000000">
      <w:pPr>
        <w:pStyle w:val="Subtitle"/>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 CRM APPLICATION FOR WHOLESALE RICE MILL</w:t>
      </w:r>
    </w:p>
    <w:p w14:paraId="5BDAAD98" w14:textId="3C332D89" w:rsidR="00193D31" w:rsidRDefault="00006A83" w:rsidP="00396011">
      <w:pPr>
        <w:rPr>
          <w:rFonts w:ascii="Times New Roman" w:hAnsi="Times New Roman" w:cs="Times New Roman"/>
          <w:b/>
          <w:bCs/>
          <w:sz w:val="28"/>
          <w:szCs w:val="28"/>
        </w:rPr>
      </w:pPr>
      <w:r w:rsidRPr="00006A83">
        <w:rPr>
          <w:rFonts w:ascii="Times New Roman" w:hAnsi="Times New Roman" w:cs="Times New Roman"/>
          <w:b/>
          <w:bCs/>
          <w:sz w:val="28"/>
          <w:szCs w:val="28"/>
        </w:rPr>
        <w:t>Project Overview</w:t>
      </w:r>
      <w:r>
        <w:rPr>
          <w:rFonts w:ascii="Times New Roman" w:hAnsi="Times New Roman" w:cs="Times New Roman"/>
          <w:b/>
          <w:bCs/>
          <w:sz w:val="28"/>
          <w:szCs w:val="28"/>
        </w:rPr>
        <w:t>:</w:t>
      </w:r>
      <w:bookmarkStart w:id="0" w:name="_30j0zll" w:colFirst="0" w:colLast="0"/>
      <w:bookmarkEnd w:id="0"/>
    </w:p>
    <w:p w14:paraId="09DE06AD" w14:textId="77777777" w:rsidR="00396011" w:rsidRPr="00396011" w:rsidRDefault="00396011" w:rsidP="00396011">
      <w:pPr>
        <w:rPr>
          <w:rFonts w:ascii="Times New Roman" w:hAnsi="Times New Roman" w:cs="Times New Roman"/>
          <w:b/>
          <w:bCs/>
          <w:sz w:val="28"/>
          <w:szCs w:val="28"/>
        </w:rPr>
      </w:pPr>
    </w:p>
    <w:p w14:paraId="2B2FAFF2" w14:textId="77777777" w:rsidR="00006A83" w:rsidRDefault="00006A83" w:rsidP="00006A83">
      <w:pPr>
        <w:jc w:val="both"/>
        <w:rPr>
          <w:rFonts w:ascii="Times New Roman" w:hAnsi="Times New Roman" w:cs="Times New Roman"/>
          <w:sz w:val="24"/>
          <w:szCs w:val="24"/>
        </w:rPr>
      </w:pPr>
      <w:r w:rsidRPr="00006A83">
        <w:rPr>
          <w:rFonts w:ascii="Times New Roman" w:hAnsi="Times New Roman" w:cs="Times New Roman"/>
          <w:sz w:val="24"/>
          <w:szCs w:val="24"/>
        </w:rPr>
        <w:t>This project aims to build a comprehensive CRM application tailored for a wholesale rice mill using Salesforce. The application includes functionalities to manage rice distribution, track consumer interactions, and analyze sales data. The key components of the project are:</w:t>
      </w:r>
    </w:p>
    <w:p w14:paraId="490ED7C7" w14:textId="77777777" w:rsidR="00396011" w:rsidRDefault="00396011" w:rsidP="00006A83">
      <w:pPr>
        <w:jc w:val="both"/>
        <w:rPr>
          <w:rFonts w:ascii="Times New Roman" w:hAnsi="Times New Roman" w:cs="Times New Roman"/>
          <w:sz w:val="24"/>
          <w:szCs w:val="24"/>
        </w:rPr>
      </w:pPr>
    </w:p>
    <w:p w14:paraId="711B6E80" w14:textId="77777777" w:rsidR="00006A83" w:rsidRPr="00006A83" w:rsidRDefault="00006A83" w:rsidP="00006A83">
      <w:pPr>
        <w:jc w:val="both"/>
        <w:rPr>
          <w:rFonts w:ascii="Times New Roman" w:hAnsi="Times New Roman" w:cs="Times New Roman"/>
          <w:b/>
          <w:bCs/>
          <w:sz w:val="24"/>
          <w:szCs w:val="24"/>
        </w:rPr>
      </w:pPr>
      <w:r w:rsidRPr="00006A83">
        <w:rPr>
          <w:rFonts w:ascii="Times New Roman" w:hAnsi="Times New Roman" w:cs="Times New Roman"/>
          <w:sz w:val="24"/>
          <w:szCs w:val="24"/>
        </w:rPr>
        <w:t xml:space="preserve"> </w:t>
      </w:r>
      <w:r w:rsidRPr="00006A83">
        <w:rPr>
          <w:rFonts w:ascii="Times New Roman" w:hAnsi="Times New Roman" w:cs="Times New Roman"/>
          <w:b/>
          <w:bCs/>
          <w:sz w:val="24"/>
          <w:szCs w:val="24"/>
        </w:rPr>
        <w:t>1. Custom Objects and Fields:</w:t>
      </w:r>
    </w:p>
    <w:p w14:paraId="29A4345A" w14:textId="6AB63B37" w:rsidR="00006A83" w:rsidRPr="00006A83" w:rsidRDefault="00006A83" w:rsidP="00006A83">
      <w:pPr>
        <w:pStyle w:val="ListParagraph"/>
        <w:numPr>
          <w:ilvl w:val="0"/>
          <w:numId w:val="55"/>
        </w:numPr>
        <w:tabs>
          <w:tab w:val="left" w:pos="360"/>
        </w:tabs>
        <w:jc w:val="both"/>
        <w:rPr>
          <w:rFonts w:ascii="Times New Roman" w:hAnsi="Times New Roman" w:cs="Times New Roman"/>
          <w:sz w:val="24"/>
          <w:szCs w:val="24"/>
        </w:rPr>
      </w:pPr>
      <w:r w:rsidRPr="00006A83">
        <w:rPr>
          <w:rFonts w:ascii="Times New Roman" w:hAnsi="Times New Roman" w:cs="Times New Roman"/>
          <w:sz w:val="24"/>
          <w:szCs w:val="24"/>
        </w:rPr>
        <w:t xml:space="preserve">Creation of custom objects like Consumers, Rice Details, Rice Mill, and Suppliers. </w:t>
      </w:r>
    </w:p>
    <w:p w14:paraId="5E603411" w14:textId="5BC703AB" w:rsidR="00006A83" w:rsidRDefault="00006A83" w:rsidP="00006A83">
      <w:pPr>
        <w:pStyle w:val="ListParagraph"/>
        <w:numPr>
          <w:ilvl w:val="0"/>
          <w:numId w:val="55"/>
        </w:numPr>
        <w:jc w:val="both"/>
        <w:rPr>
          <w:rFonts w:ascii="Times New Roman" w:hAnsi="Times New Roman" w:cs="Times New Roman"/>
          <w:sz w:val="24"/>
          <w:szCs w:val="24"/>
        </w:rPr>
      </w:pPr>
      <w:r w:rsidRPr="00006A83">
        <w:rPr>
          <w:rFonts w:ascii="Times New Roman" w:hAnsi="Times New Roman" w:cs="Times New Roman"/>
          <w:sz w:val="24"/>
          <w:szCs w:val="24"/>
        </w:rPr>
        <w:t>Adding custom fields to capture relevant data such as rice type, amount distributed, and payment mode.</w:t>
      </w:r>
    </w:p>
    <w:p w14:paraId="4578476A" w14:textId="77777777" w:rsidR="00396011" w:rsidRPr="00396011" w:rsidRDefault="00396011" w:rsidP="00396011">
      <w:pPr>
        <w:ind w:left="360"/>
        <w:jc w:val="both"/>
        <w:rPr>
          <w:rFonts w:ascii="Times New Roman" w:hAnsi="Times New Roman" w:cs="Times New Roman"/>
          <w:sz w:val="24"/>
          <w:szCs w:val="24"/>
        </w:rPr>
      </w:pPr>
    </w:p>
    <w:p w14:paraId="4783AAF4" w14:textId="77777777" w:rsidR="00006A83" w:rsidRPr="00006A83" w:rsidRDefault="00006A83" w:rsidP="00006A83">
      <w:pPr>
        <w:jc w:val="both"/>
        <w:rPr>
          <w:rFonts w:ascii="Times New Roman" w:hAnsi="Times New Roman" w:cs="Times New Roman"/>
          <w:b/>
          <w:bCs/>
          <w:sz w:val="24"/>
          <w:szCs w:val="24"/>
        </w:rPr>
      </w:pPr>
      <w:r w:rsidRPr="00006A83">
        <w:rPr>
          <w:rFonts w:ascii="Times New Roman" w:hAnsi="Times New Roman" w:cs="Times New Roman"/>
          <w:sz w:val="24"/>
          <w:szCs w:val="24"/>
        </w:rPr>
        <w:t xml:space="preserve"> </w:t>
      </w:r>
      <w:r w:rsidRPr="00006A83">
        <w:rPr>
          <w:rFonts w:ascii="Times New Roman" w:hAnsi="Times New Roman" w:cs="Times New Roman"/>
          <w:b/>
          <w:bCs/>
          <w:sz w:val="24"/>
          <w:szCs w:val="24"/>
        </w:rPr>
        <w:t xml:space="preserve">2. Roles and Profiles: </w:t>
      </w:r>
    </w:p>
    <w:p w14:paraId="01D10672" w14:textId="6C3BE870" w:rsidR="00006A83" w:rsidRPr="00006A83" w:rsidRDefault="00006A83" w:rsidP="00006A83">
      <w:pPr>
        <w:pStyle w:val="ListParagraph"/>
        <w:numPr>
          <w:ilvl w:val="0"/>
          <w:numId w:val="56"/>
        </w:numPr>
        <w:jc w:val="both"/>
        <w:rPr>
          <w:rFonts w:ascii="Times New Roman" w:hAnsi="Times New Roman" w:cs="Times New Roman"/>
          <w:sz w:val="24"/>
          <w:szCs w:val="24"/>
        </w:rPr>
      </w:pPr>
      <w:r w:rsidRPr="00006A83">
        <w:rPr>
          <w:rFonts w:ascii="Times New Roman" w:hAnsi="Times New Roman" w:cs="Times New Roman"/>
          <w:sz w:val="24"/>
          <w:szCs w:val="24"/>
        </w:rPr>
        <w:t>Defining roles like Owner, Employer, and Worker with appropriate access permissions.</w:t>
      </w:r>
    </w:p>
    <w:p w14:paraId="1B58C231" w14:textId="13C34DBA" w:rsidR="00006A83" w:rsidRDefault="00006A83" w:rsidP="00006A83">
      <w:pPr>
        <w:pStyle w:val="ListParagraph"/>
        <w:numPr>
          <w:ilvl w:val="0"/>
          <w:numId w:val="56"/>
        </w:numPr>
        <w:jc w:val="both"/>
        <w:rPr>
          <w:rFonts w:ascii="Times New Roman" w:hAnsi="Times New Roman" w:cs="Times New Roman"/>
          <w:sz w:val="24"/>
          <w:szCs w:val="24"/>
        </w:rPr>
      </w:pPr>
      <w:r w:rsidRPr="00006A83">
        <w:rPr>
          <w:rFonts w:ascii="Times New Roman" w:hAnsi="Times New Roman" w:cs="Times New Roman"/>
          <w:sz w:val="24"/>
          <w:szCs w:val="24"/>
        </w:rPr>
        <w:t xml:space="preserve">Creating profiles and assigning them to users to control their access levels. </w:t>
      </w:r>
    </w:p>
    <w:p w14:paraId="185A7FB7" w14:textId="77777777" w:rsidR="00396011" w:rsidRPr="00006A83" w:rsidRDefault="00396011" w:rsidP="00396011">
      <w:pPr>
        <w:pStyle w:val="ListParagraph"/>
        <w:jc w:val="both"/>
        <w:rPr>
          <w:rFonts w:ascii="Times New Roman" w:hAnsi="Times New Roman" w:cs="Times New Roman"/>
          <w:sz w:val="24"/>
          <w:szCs w:val="24"/>
        </w:rPr>
      </w:pPr>
    </w:p>
    <w:p w14:paraId="2B2D8C79" w14:textId="77777777" w:rsidR="00006A83" w:rsidRPr="00006A83" w:rsidRDefault="00006A83" w:rsidP="00006A83">
      <w:pPr>
        <w:jc w:val="both"/>
        <w:rPr>
          <w:rFonts w:ascii="Times New Roman" w:hAnsi="Times New Roman" w:cs="Times New Roman"/>
          <w:b/>
          <w:bCs/>
          <w:sz w:val="24"/>
          <w:szCs w:val="24"/>
        </w:rPr>
      </w:pPr>
      <w:r w:rsidRPr="00006A83">
        <w:rPr>
          <w:rFonts w:ascii="Times New Roman" w:hAnsi="Times New Roman" w:cs="Times New Roman"/>
          <w:b/>
          <w:bCs/>
          <w:sz w:val="24"/>
          <w:szCs w:val="24"/>
        </w:rPr>
        <w:t xml:space="preserve">3. Page Layouts: </w:t>
      </w:r>
    </w:p>
    <w:p w14:paraId="7E753B18" w14:textId="2FD9D522" w:rsidR="00006A83" w:rsidRDefault="00006A83" w:rsidP="00006A83">
      <w:pPr>
        <w:pStyle w:val="ListParagraph"/>
        <w:numPr>
          <w:ilvl w:val="0"/>
          <w:numId w:val="57"/>
        </w:numPr>
        <w:jc w:val="both"/>
        <w:rPr>
          <w:rFonts w:ascii="Times New Roman" w:hAnsi="Times New Roman" w:cs="Times New Roman"/>
          <w:sz w:val="24"/>
          <w:szCs w:val="24"/>
        </w:rPr>
      </w:pPr>
      <w:r w:rsidRPr="00006A83">
        <w:rPr>
          <w:rFonts w:ascii="Times New Roman" w:hAnsi="Times New Roman" w:cs="Times New Roman"/>
          <w:sz w:val="24"/>
          <w:szCs w:val="24"/>
        </w:rPr>
        <w:t>Designing page layouts for different objects to ensure that users have an intuitive and organized interface.</w:t>
      </w:r>
    </w:p>
    <w:p w14:paraId="1C1B8F18" w14:textId="77777777" w:rsidR="00396011" w:rsidRDefault="00396011" w:rsidP="00396011">
      <w:pPr>
        <w:pStyle w:val="ListParagraph"/>
        <w:ind w:left="787"/>
        <w:jc w:val="both"/>
        <w:rPr>
          <w:rFonts w:ascii="Times New Roman" w:hAnsi="Times New Roman" w:cs="Times New Roman"/>
          <w:sz w:val="24"/>
          <w:szCs w:val="24"/>
        </w:rPr>
      </w:pPr>
    </w:p>
    <w:p w14:paraId="7FC58033" w14:textId="77777777" w:rsidR="00006A83" w:rsidRPr="00396011" w:rsidRDefault="00006A83" w:rsidP="00006A83">
      <w:pPr>
        <w:jc w:val="both"/>
        <w:rPr>
          <w:rFonts w:ascii="Times New Roman" w:hAnsi="Times New Roman" w:cs="Times New Roman"/>
          <w:b/>
          <w:bCs/>
          <w:sz w:val="24"/>
          <w:szCs w:val="24"/>
        </w:rPr>
      </w:pPr>
      <w:r w:rsidRPr="00396011">
        <w:rPr>
          <w:rFonts w:ascii="Times New Roman" w:hAnsi="Times New Roman" w:cs="Times New Roman"/>
          <w:b/>
          <w:bCs/>
          <w:sz w:val="24"/>
          <w:szCs w:val="24"/>
        </w:rPr>
        <w:t xml:space="preserve">4. Reports and Dashboards: </w:t>
      </w:r>
    </w:p>
    <w:p w14:paraId="128B0CC2" w14:textId="77777777" w:rsidR="00006A83" w:rsidRPr="00396011" w:rsidRDefault="00006A83" w:rsidP="00396011">
      <w:pPr>
        <w:pStyle w:val="ListParagraph"/>
        <w:numPr>
          <w:ilvl w:val="0"/>
          <w:numId w:val="58"/>
        </w:numPr>
        <w:jc w:val="both"/>
        <w:rPr>
          <w:rFonts w:ascii="Times New Roman" w:hAnsi="Times New Roman" w:cs="Times New Roman"/>
          <w:sz w:val="24"/>
          <w:szCs w:val="24"/>
        </w:rPr>
      </w:pPr>
      <w:r w:rsidRPr="00396011">
        <w:rPr>
          <w:rFonts w:ascii="Times New Roman" w:hAnsi="Times New Roman" w:cs="Times New Roman"/>
          <w:sz w:val="24"/>
          <w:szCs w:val="24"/>
        </w:rPr>
        <w:t xml:space="preserve">Generating reports to analyze daily rice distribution and consumer interactions. </w:t>
      </w:r>
    </w:p>
    <w:p w14:paraId="302EBE93" w14:textId="1DAE4E0F" w:rsidR="00396011" w:rsidRDefault="00006A83" w:rsidP="00396011">
      <w:pPr>
        <w:pStyle w:val="ListParagraph"/>
        <w:numPr>
          <w:ilvl w:val="0"/>
          <w:numId w:val="58"/>
        </w:numPr>
        <w:jc w:val="both"/>
        <w:rPr>
          <w:rFonts w:ascii="Times New Roman" w:hAnsi="Times New Roman" w:cs="Times New Roman"/>
          <w:sz w:val="24"/>
          <w:szCs w:val="24"/>
        </w:rPr>
      </w:pPr>
      <w:r w:rsidRPr="00396011">
        <w:rPr>
          <w:rFonts w:ascii="Times New Roman" w:hAnsi="Times New Roman" w:cs="Times New Roman"/>
          <w:sz w:val="24"/>
          <w:szCs w:val="24"/>
        </w:rPr>
        <w:t xml:space="preserve">Creating dashboards to provide a visual summary of key metrics and performance indicators. </w:t>
      </w:r>
    </w:p>
    <w:p w14:paraId="7838DEEB" w14:textId="77777777" w:rsidR="00396011" w:rsidRPr="00396011" w:rsidRDefault="00396011" w:rsidP="00396011">
      <w:pPr>
        <w:pStyle w:val="ListParagraph"/>
        <w:jc w:val="both"/>
        <w:rPr>
          <w:rFonts w:ascii="Times New Roman" w:hAnsi="Times New Roman" w:cs="Times New Roman"/>
          <w:sz w:val="24"/>
          <w:szCs w:val="24"/>
        </w:rPr>
      </w:pPr>
    </w:p>
    <w:p w14:paraId="5B78E75D" w14:textId="453F806D" w:rsidR="00006A83" w:rsidRDefault="00006A83" w:rsidP="00006A83">
      <w:pPr>
        <w:jc w:val="both"/>
        <w:rPr>
          <w:rFonts w:ascii="Times New Roman" w:hAnsi="Times New Roman" w:cs="Times New Roman"/>
          <w:sz w:val="24"/>
          <w:szCs w:val="24"/>
        </w:rPr>
      </w:pPr>
      <w:r w:rsidRPr="00396011">
        <w:rPr>
          <w:rFonts w:ascii="Times New Roman" w:hAnsi="Times New Roman" w:cs="Times New Roman"/>
          <w:b/>
          <w:bCs/>
          <w:sz w:val="24"/>
          <w:szCs w:val="24"/>
        </w:rPr>
        <w:t>5. Automation and Notifications:</w:t>
      </w:r>
      <w:r w:rsidRPr="00006A83">
        <w:rPr>
          <w:rFonts w:ascii="Times New Roman" w:hAnsi="Times New Roman" w:cs="Times New Roman"/>
          <w:sz w:val="24"/>
          <w:szCs w:val="24"/>
        </w:rPr>
        <w:t xml:space="preserve"> </w:t>
      </w:r>
    </w:p>
    <w:p w14:paraId="17FD3847" w14:textId="4AEF1DF9" w:rsidR="00006A83" w:rsidRPr="00396011" w:rsidRDefault="00006A83" w:rsidP="00396011">
      <w:pPr>
        <w:pStyle w:val="ListParagraph"/>
        <w:numPr>
          <w:ilvl w:val="0"/>
          <w:numId w:val="59"/>
        </w:numPr>
        <w:jc w:val="both"/>
        <w:rPr>
          <w:rFonts w:ascii="Times New Roman" w:hAnsi="Times New Roman" w:cs="Times New Roman"/>
          <w:sz w:val="24"/>
          <w:szCs w:val="24"/>
        </w:rPr>
      </w:pPr>
      <w:r w:rsidRPr="00396011">
        <w:rPr>
          <w:rFonts w:ascii="Times New Roman" w:hAnsi="Times New Roman" w:cs="Times New Roman"/>
          <w:sz w:val="24"/>
          <w:szCs w:val="24"/>
        </w:rPr>
        <w:t xml:space="preserve">Setting up email notifications to keep the Owner informed about daily reports. </w:t>
      </w:r>
    </w:p>
    <w:p w14:paraId="7A7C5209" w14:textId="77777777" w:rsidR="00006A83" w:rsidRDefault="00006A83" w:rsidP="00396011">
      <w:pPr>
        <w:pStyle w:val="ListParagraph"/>
        <w:numPr>
          <w:ilvl w:val="0"/>
          <w:numId w:val="59"/>
        </w:numPr>
        <w:jc w:val="both"/>
        <w:rPr>
          <w:rFonts w:ascii="Times New Roman" w:hAnsi="Times New Roman" w:cs="Times New Roman"/>
          <w:sz w:val="24"/>
          <w:szCs w:val="24"/>
        </w:rPr>
      </w:pPr>
      <w:r w:rsidRPr="00396011">
        <w:rPr>
          <w:rFonts w:ascii="Times New Roman" w:hAnsi="Times New Roman" w:cs="Times New Roman"/>
          <w:sz w:val="24"/>
          <w:szCs w:val="24"/>
        </w:rPr>
        <w:t xml:space="preserve">Automating data entry and updates through workflows and validation rules. </w:t>
      </w:r>
    </w:p>
    <w:p w14:paraId="232CC6E1" w14:textId="77777777" w:rsidR="00396011" w:rsidRPr="00396011" w:rsidRDefault="00396011" w:rsidP="00396011">
      <w:pPr>
        <w:pStyle w:val="ListParagraph"/>
        <w:jc w:val="both"/>
        <w:rPr>
          <w:rFonts w:ascii="Times New Roman" w:hAnsi="Times New Roman" w:cs="Times New Roman"/>
          <w:sz w:val="24"/>
          <w:szCs w:val="24"/>
        </w:rPr>
      </w:pPr>
    </w:p>
    <w:p w14:paraId="514B41B4" w14:textId="77777777" w:rsidR="00006A83" w:rsidRPr="00396011" w:rsidRDefault="00006A83" w:rsidP="00006A83">
      <w:pPr>
        <w:jc w:val="both"/>
        <w:rPr>
          <w:rFonts w:ascii="Times New Roman" w:hAnsi="Times New Roman" w:cs="Times New Roman"/>
          <w:b/>
          <w:bCs/>
          <w:sz w:val="24"/>
          <w:szCs w:val="24"/>
        </w:rPr>
      </w:pPr>
      <w:r w:rsidRPr="00396011">
        <w:rPr>
          <w:rFonts w:ascii="Times New Roman" w:hAnsi="Times New Roman" w:cs="Times New Roman"/>
          <w:b/>
          <w:bCs/>
          <w:sz w:val="24"/>
          <w:szCs w:val="24"/>
        </w:rPr>
        <w:t xml:space="preserve">6. Data Organization: </w:t>
      </w:r>
    </w:p>
    <w:p w14:paraId="767389A7" w14:textId="5BC8E5EB" w:rsidR="00006A83" w:rsidRPr="00396011" w:rsidRDefault="00006A83" w:rsidP="00396011">
      <w:pPr>
        <w:pStyle w:val="ListParagraph"/>
        <w:numPr>
          <w:ilvl w:val="0"/>
          <w:numId w:val="60"/>
        </w:numPr>
        <w:jc w:val="both"/>
        <w:rPr>
          <w:rFonts w:ascii="Times New Roman" w:hAnsi="Times New Roman" w:cs="Times New Roman"/>
          <w:sz w:val="24"/>
          <w:szCs w:val="24"/>
        </w:rPr>
      </w:pPr>
      <w:r w:rsidRPr="00396011">
        <w:rPr>
          <w:rFonts w:ascii="Times New Roman" w:hAnsi="Times New Roman" w:cs="Times New Roman"/>
          <w:sz w:val="24"/>
          <w:szCs w:val="24"/>
        </w:rPr>
        <w:t xml:space="preserve">Organizing reports and dashboards into folders for easy access and management. </w:t>
      </w:r>
    </w:p>
    <w:p w14:paraId="6FFEFDDA" w14:textId="2960824D" w:rsidR="00006A83" w:rsidRPr="00396011" w:rsidRDefault="00006A83" w:rsidP="00396011">
      <w:pPr>
        <w:pStyle w:val="ListParagraph"/>
        <w:numPr>
          <w:ilvl w:val="0"/>
          <w:numId w:val="60"/>
        </w:numPr>
        <w:jc w:val="both"/>
        <w:rPr>
          <w:rFonts w:ascii="Times New Roman" w:hAnsi="Times New Roman" w:cs="Times New Roman"/>
          <w:sz w:val="24"/>
          <w:szCs w:val="24"/>
        </w:rPr>
      </w:pPr>
      <w:r w:rsidRPr="00396011">
        <w:rPr>
          <w:rFonts w:ascii="Times New Roman" w:hAnsi="Times New Roman" w:cs="Times New Roman"/>
          <w:sz w:val="24"/>
          <w:szCs w:val="24"/>
        </w:rPr>
        <w:t>Ensuring that the application is user-friendly and meets the specific needs of the rice mill business.</w:t>
      </w:r>
    </w:p>
    <w:p w14:paraId="75CC701D" w14:textId="77777777" w:rsidR="00006A83" w:rsidRPr="00006A83" w:rsidRDefault="00006A83" w:rsidP="00006A83"/>
    <w:p w14:paraId="69142C49" w14:textId="77777777" w:rsidR="00193D31" w:rsidRDefault="00193D31"/>
    <w:p w14:paraId="3D07862E" w14:textId="77777777" w:rsidR="00193D31" w:rsidRDefault="00193D31">
      <w:pPr>
        <w:rPr>
          <w:rFonts w:ascii="Times New Roman" w:eastAsia="Times New Roman" w:hAnsi="Times New Roman" w:cs="Times New Roman"/>
          <w:sz w:val="24"/>
          <w:szCs w:val="24"/>
        </w:rPr>
      </w:pPr>
      <w:bookmarkStart w:id="1" w:name="_1fob9te" w:colFirst="0" w:colLast="0"/>
      <w:bookmarkEnd w:id="1"/>
    </w:p>
    <w:p w14:paraId="64B369A0" w14:textId="77777777" w:rsidR="00193D31" w:rsidRDefault="00193D31">
      <w:pPr>
        <w:rPr>
          <w:rFonts w:ascii="Times New Roman" w:eastAsia="Times New Roman" w:hAnsi="Times New Roman" w:cs="Times New Roman"/>
          <w:sz w:val="24"/>
          <w:szCs w:val="24"/>
        </w:rPr>
      </w:pPr>
    </w:p>
    <w:p w14:paraId="51E813F0" w14:textId="77777777" w:rsidR="00193D31" w:rsidRDefault="00193D31">
      <w:pPr>
        <w:rPr>
          <w:rFonts w:ascii="Times New Roman" w:eastAsia="Times New Roman" w:hAnsi="Times New Roman" w:cs="Times New Roman"/>
          <w:sz w:val="24"/>
          <w:szCs w:val="24"/>
        </w:rPr>
      </w:pPr>
    </w:p>
    <w:p w14:paraId="0E134A73" w14:textId="25B2CB54" w:rsidR="00193D31" w:rsidRDefault="00193D31">
      <w:pPr>
        <w:pStyle w:val="Subtitle"/>
        <w:rPr>
          <w:rFonts w:ascii="Times New Roman" w:eastAsia="Times New Roman" w:hAnsi="Times New Roman" w:cs="Times New Roman"/>
          <w:b/>
          <w:color w:val="000000"/>
          <w:sz w:val="28"/>
          <w:szCs w:val="28"/>
        </w:rPr>
      </w:pPr>
      <w:bookmarkStart w:id="2" w:name="_3znysh7" w:colFirst="0" w:colLast="0"/>
      <w:bookmarkStart w:id="3" w:name="_2et92p0" w:colFirst="0" w:colLast="0"/>
      <w:bookmarkEnd w:id="2"/>
      <w:bookmarkEnd w:id="3"/>
    </w:p>
    <w:p w14:paraId="151BD96C" w14:textId="77777777" w:rsidR="00193D31" w:rsidRDefault="00193D31"/>
    <w:p w14:paraId="6870CE30" w14:textId="77777777" w:rsidR="00193D31" w:rsidRDefault="00000000">
      <w:pPr>
        <w:pStyle w:val="Subtitle"/>
        <w:rPr>
          <w:rFonts w:ascii="Times New Roman" w:eastAsia="Times New Roman" w:hAnsi="Times New Roman" w:cs="Times New Roman"/>
          <w:b/>
          <w:color w:val="000000"/>
          <w:sz w:val="28"/>
          <w:szCs w:val="28"/>
        </w:rPr>
      </w:pPr>
      <w:bookmarkStart w:id="4" w:name="_tyjcwt" w:colFirst="0" w:colLast="0"/>
      <w:bookmarkEnd w:id="4"/>
      <w:r>
        <w:rPr>
          <w:rFonts w:ascii="Times New Roman" w:eastAsia="Times New Roman" w:hAnsi="Times New Roman" w:cs="Times New Roman"/>
          <w:b/>
          <w:color w:val="000000"/>
          <w:sz w:val="28"/>
          <w:szCs w:val="28"/>
        </w:rPr>
        <w:t>Project Flow:</w:t>
      </w:r>
    </w:p>
    <w:p w14:paraId="4AA2EBFE" w14:textId="77777777" w:rsidR="00193D31" w:rsidRDefault="00193D31"/>
    <w:p w14:paraId="52294D07" w14:textId="2E46A837" w:rsidR="00193D31" w:rsidRPr="007D27A4" w:rsidRDefault="00000000">
      <w:r>
        <w:rPr>
          <w:noProof/>
        </w:rPr>
        <w:drawing>
          <wp:inline distT="114300" distB="114300" distL="114300" distR="114300" wp14:anchorId="526A8D08" wp14:editId="649B1E9C">
            <wp:extent cx="4140200" cy="4563110"/>
            <wp:effectExtent l="0" t="0" r="0" b="889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
                    <a:srcRect/>
                    <a:stretch>
                      <a:fillRect/>
                    </a:stretch>
                  </pic:blipFill>
                  <pic:spPr>
                    <a:xfrm>
                      <a:off x="0" y="0"/>
                      <a:ext cx="4153164" cy="4577398"/>
                    </a:xfrm>
                    <a:prstGeom prst="rect">
                      <a:avLst/>
                    </a:prstGeom>
                    <a:ln/>
                  </pic:spPr>
                </pic:pic>
              </a:graphicData>
            </a:graphic>
          </wp:inline>
        </w:drawing>
      </w:r>
    </w:p>
    <w:p w14:paraId="157CEFB8" w14:textId="77777777" w:rsidR="00193D31" w:rsidRDefault="00000000">
      <w:pPr>
        <w:rPr>
          <w:b/>
        </w:rPr>
      </w:pPr>
      <w:r>
        <w:rPr>
          <w:b/>
        </w:rPr>
        <w:t xml:space="preserve">Pre-requisites </w:t>
      </w:r>
    </w:p>
    <w:p w14:paraId="75052814" w14:textId="77777777" w:rsidR="00193D31" w:rsidRDefault="00000000">
      <w:r>
        <w:t xml:space="preserve">Salesforce Developer account </w:t>
      </w:r>
    </w:p>
    <w:p w14:paraId="61DF76FB" w14:textId="77777777" w:rsidR="00193D31" w:rsidRDefault="00000000">
      <w:r>
        <w:t>Knowledge of the salesforce admin concepts.</w:t>
      </w:r>
    </w:p>
    <w:p w14:paraId="54E474CB" w14:textId="77777777" w:rsidR="00193D31" w:rsidRDefault="00000000">
      <w:r>
        <w:t xml:space="preserve">Installed with 2 web browsers in the Machine </w:t>
      </w:r>
    </w:p>
    <w:p w14:paraId="1F33BAD0" w14:textId="04395D21" w:rsidR="00193D31" w:rsidRDefault="00000000" w:rsidP="00396011">
      <w:r>
        <w:t>Good internet connectivity.</w:t>
      </w:r>
      <w:bookmarkStart w:id="5" w:name="_3dy6vkm" w:colFirst="0" w:colLast="0"/>
      <w:bookmarkEnd w:id="5"/>
    </w:p>
    <w:p w14:paraId="6A6B50D7" w14:textId="77777777" w:rsidR="007D27A4" w:rsidRPr="00396011" w:rsidRDefault="007D27A4" w:rsidP="00396011"/>
    <w:p w14:paraId="1E928EA3" w14:textId="77777777" w:rsidR="00193D31" w:rsidRDefault="00193D31">
      <w:pPr>
        <w:widowControl w:val="0"/>
        <w:spacing w:before="37" w:line="240" w:lineRule="auto"/>
        <w:rPr>
          <w:rFonts w:ascii="Times New Roman" w:eastAsia="Times New Roman" w:hAnsi="Times New Roman" w:cs="Times New Roman"/>
          <w:sz w:val="24"/>
          <w:szCs w:val="24"/>
        </w:rPr>
      </w:pPr>
    </w:p>
    <w:p w14:paraId="249E849F" w14:textId="77777777" w:rsidR="007D27A4" w:rsidRDefault="007D27A4">
      <w:pPr>
        <w:widowControl w:val="0"/>
        <w:spacing w:before="37" w:line="240" w:lineRule="auto"/>
        <w:rPr>
          <w:rFonts w:ascii="Times New Roman" w:eastAsia="Times New Roman" w:hAnsi="Times New Roman" w:cs="Times New Roman"/>
          <w:sz w:val="24"/>
          <w:szCs w:val="24"/>
        </w:rPr>
      </w:pPr>
    </w:p>
    <w:p w14:paraId="235F128A" w14:textId="134A4671" w:rsidR="00193D31" w:rsidRDefault="00000000">
      <w:pPr>
        <w:pStyle w:val="Heading1"/>
        <w:widowControl w:val="0"/>
        <w:spacing w:before="398" w:line="240" w:lineRule="auto"/>
        <w:ind w:left="6"/>
      </w:pPr>
      <w:bookmarkStart w:id="6" w:name="_1t3h5sf" w:colFirst="0" w:colLast="0"/>
      <w:bookmarkStart w:id="7" w:name="_4d34og8" w:colFirst="0" w:colLast="0"/>
      <w:bookmarkEnd w:id="6"/>
      <w:bookmarkEnd w:id="7"/>
      <w:r>
        <w:rPr>
          <w:rFonts w:ascii="Times New Roman" w:eastAsia="Times New Roman" w:hAnsi="Times New Roman" w:cs="Times New Roman"/>
          <w:b/>
          <w:sz w:val="28"/>
          <w:szCs w:val="28"/>
          <w:u w:val="single"/>
        </w:rPr>
        <w:lastRenderedPageBreak/>
        <w:t>Milestone 1</w:t>
      </w:r>
      <w:r>
        <w:rPr>
          <w:rFonts w:ascii="Times New Roman" w:eastAsia="Times New Roman" w:hAnsi="Times New Roman" w:cs="Times New Roman"/>
          <w:b/>
          <w:sz w:val="28"/>
          <w:szCs w:val="28"/>
          <w:highlight w:val="white"/>
          <w:u w:val="single"/>
        </w:rPr>
        <w:t>-</w:t>
      </w:r>
      <w:r w:rsidR="00F2352E">
        <w:rPr>
          <w:rFonts w:ascii="Times New Roman" w:eastAsia="Times New Roman" w:hAnsi="Times New Roman" w:cs="Times New Roman"/>
          <w:b/>
          <w:sz w:val="28"/>
          <w:szCs w:val="28"/>
          <w:u w:val="single"/>
        </w:rPr>
        <w:t>Salesforce</w:t>
      </w:r>
      <w:r w:rsidR="00F2352E">
        <w:rPr>
          <w:rFonts w:ascii="Times New Roman" w:eastAsia="Times New Roman" w:hAnsi="Times New Roman" w:cs="Times New Roman"/>
          <w:b/>
          <w:sz w:val="28"/>
          <w:szCs w:val="28"/>
        </w:rPr>
        <w:t>:</w:t>
      </w:r>
    </w:p>
    <w:p w14:paraId="4A872F4E" w14:textId="0F63030E" w:rsidR="00193D31" w:rsidRDefault="00000000" w:rsidP="00F2352E">
      <w:pPr>
        <w:widowControl w:val="0"/>
        <w:spacing w:before="462" w:line="240" w:lineRule="auto"/>
        <w:rPr>
          <w:rFonts w:ascii="Times New Roman" w:eastAsia="Times New Roman" w:hAnsi="Times New Roman" w:cs="Times New Roman"/>
          <w:sz w:val="24"/>
          <w:szCs w:val="24"/>
        </w:rPr>
      </w:pPr>
      <w:r w:rsidRPr="00F2352E">
        <w:rPr>
          <w:rFonts w:ascii="Times New Roman" w:eastAsia="Times New Roman" w:hAnsi="Times New Roman" w:cs="Times New Roman"/>
          <w:b/>
          <w:bCs/>
          <w:sz w:val="28"/>
          <w:szCs w:val="28"/>
        </w:rPr>
        <w:t>Introduction</w:t>
      </w:r>
      <w:r w:rsidRPr="00F2352E">
        <w:rPr>
          <w:b/>
          <w:bCs/>
        </w:rPr>
        <w:t>:</w:t>
      </w:r>
    </w:p>
    <w:p w14:paraId="3F2EAF3C" w14:textId="77777777" w:rsidR="00193D31" w:rsidRDefault="00193D31">
      <w:pPr>
        <w:widowControl w:val="0"/>
        <w:spacing w:before="12" w:line="264" w:lineRule="auto"/>
        <w:ind w:right="229" w:firstLine="3"/>
        <w:rPr>
          <w:rFonts w:ascii="Times New Roman" w:eastAsia="Times New Roman" w:hAnsi="Times New Roman" w:cs="Times New Roman"/>
          <w:sz w:val="24"/>
          <w:szCs w:val="24"/>
        </w:rPr>
      </w:pPr>
    </w:p>
    <w:p w14:paraId="7D0559D9" w14:textId="77777777" w:rsidR="00193D31" w:rsidRPr="00F2352E" w:rsidRDefault="00000000">
      <w:pPr>
        <w:widowControl w:val="0"/>
        <w:spacing w:before="12" w:line="240" w:lineRule="auto"/>
        <w:ind w:left="2"/>
        <w:rPr>
          <w:rFonts w:ascii="Times New Roman" w:eastAsia="Times New Roman" w:hAnsi="Times New Roman" w:cs="Times New Roman"/>
          <w:b/>
          <w:bCs/>
          <w:sz w:val="24"/>
          <w:szCs w:val="24"/>
        </w:rPr>
      </w:pPr>
      <w:r w:rsidRPr="00F2352E">
        <w:rPr>
          <w:rFonts w:ascii="Times New Roman" w:eastAsia="Times New Roman" w:hAnsi="Times New Roman" w:cs="Times New Roman"/>
          <w:b/>
          <w:bCs/>
          <w:sz w:val="24"/>
          <w:szCs w:val="24"/>
        </w:rPr>
        <w:t xml:space="preserve">What Is Salesforce? </w:t>
      </w:r>
    </w:p>
    <w:p w14:paraId="5154DDDB" w14:textId="77777777" w:rsidR="00193D31" w:rsidRDefault="00193D31"/>
    <w:p w14:paraId="3FCFF67F" w14:textId="4D453C0E" w:rsidR="00193D31" w:rsidRDefault="00000000">
      <w:pPr>
        <w:widowControl w:val="0"/>
        <w:spacing w:before="37" w:line="264" w:lineRule="auto"/>
        <w:ind w:left="9" w:right="250"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Salesforce is customer success platform, designed to sell, service, market, analyze, and connect with customers. </w:t>
      </w:r>
    </w:p>
    <w:p w14:paraId="137A9C80" w14:textId="77777777" w:rsidR="007D27A4" w:rsidRDefault="00000000" w:rsidP="007D27A4">
      <w:pPr>
        <w:widowControl w:val="0"/>
        <w:spacing w:before="12" w:line="264" w:lineRule="auto"/>
        <w:ind w:left="1" w:right="223" w:firstLine="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Salesforce has everything </w:t>
      </w:r>
      <w:r w:rsidR="00CB33CA">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need</w:t>
      </w:r>
      <w:proofErr w:type="gramEnd"/>
      <w:r>
        <w:rPr>
          <w:rFonts w:ascii="Times New Roman" w:eastAsia="Times New Roman" w:hAnsi="Times New Roman" w:cs="Times New Roman"/>
          <w:sz w:val="24"/>
          <w:szCs w:val="24"/>
        </w:rPr>
        <w:t xml:space="preserve"> to run </w:t>
      </w:r>
      <w:r w:rsidR="00CB33CA">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business from anywhere. Using standard products and features, manage relationships with prospects and customers, collaborate and engage with employees and partners, and store data securely in the cloud. </w:t>
      </w:r>
      <w:bookmarkStart w:id="8" w:name="_2s8eyo1" w:colFirst="0" w:colLast="0"/>
      <w:bookmarkEnd w:id="8"/>
    </w:p>
    <w:p w14:paraId="64728EF1" w14:textId="77777777" w:rsidR="007D27A4" w:rsidRDefault="007D27A4" w:rsidP="007D27A4">
      <w:pPr>
        <w:widowControl w:val="0"/>
        <w:spacing w:before="12" w:line="264" w:lineRule="auto"/>
        <w:ind w:left="1" w:right="223" w:firstLine="13"/>
        <w:rPr>
          <w:rFonts w:ascii="Times New Roman" w:eastAsia="Times New Roman" w:hAnsi="Times New Roman" w:cs="Times New Roman"/>
          <w:sz w:val="24"/>
          <w:szCs w:val="24"/>
        </w:rPr>
      </w:pPr>
    </w:p>
    <w:p w14:paraId="6DC76E4D" w14:textId="61D2862E" w:rsidR="00193D31" w:rsidRPr="007D27A4" w:rsidRDefault="00000000" w:rsidP="007D27A4">
      <w:pPr>
        <w:widowControl w:val="0"/>
        <w:spacing w:before="12" w:line="264" w:lineRule="auto"/>
        <w:ind w:left="1" w:right="223" w:firstLine="13"/>
        <w:rPr>
          <w:rFonts w:ascii="Times New Roman" w:eastAsia="Times New Roman" w:hAnsi="Times New Roman" w:cs="Times New Roman"/>
          <w:sz w:val="24"/>
          <w:szCs w:val="24"/>
        </w:rPr>
      </w:pPr>
      <w:r>
        <w:rPr>
          <w:rFonts w:ascii="Times New Roman" w:eastAsia="Times New Roman" w:hAnsi="Times New Roman" w:cs="Times New Roman"/>
          <w:b/>
          <w:sz w:val="24"/>
          <w:szCs w:val="24"/>
        </w:rPr>
        <w:t>Activity 1</w:t>
      </w:r>
      <w:r>
        <w:rPr>
          <w:rFonts w:ascii="Times New Roman" w:eastAsia="Times New Roman" w:hAnsi="Times New Roman" w:cs="Times New Roman"/>
          <w:b/>
          <w:sz w:val="24"/>
          <w:szCs w:val="24"/>
          <w:highlight w:val="white"/>
        </w:rPr>
        <w:t>:</w:t>
      </w:r>
      <w:r>
        <w:rPr>
          <w:rFonts w:ascii="Times New Roman" w:eastAsia="Times New Roman" w:hAnsi="Times New Roman" w:cs="Times New Roman"/>
          <w:b/>
          <w:sz w:val="24"/>
          <w:szCs w:val="24"/>
        </w:rPr>
        <w:t xml:space="preserve"> Creating Developer Account:</w:t>
      </w:r>
    </w:p>
    <w:p w14:paraId="16DF70D1" w14:textId="77777777" w:rsidR="00193D31" w:rsidRDefault="00000000">
      <w:pPr>
        <w:widowControl w:val="0"/>
        <w:spacing w:before="37" w:line="240" w:lineRule="auto"/>
        <w:ind w:left="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a developer org in salesforce. </w:t>
      </w:r>
    </w:p>
    <w:p w14:paraId="14F7CAAF" w14:textId="77777777" w:rsidR="00193D31" w:rsidRDefault="00000000">
      <w:pPr>
        <w:widowControl w:val="0"/>
        <w:numPr>
          <w:ilvl w:val="0"/>
          <w:numId w:val="35"/>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w:t>
      </w:r>
      <w:hyperlink r:id="rId8">
        <w:r>
          <w:rPr>
            <w:rFonts w:ascii="Times New Roman" w:eastAsia="Times New Roman" w:hAnsi="Times New Roman" w:cs="Times New Roman"/>
            <w:color w:val="1155CC"/>
            <w:sz w:val="24"/>
            <w:szCs w:val="24"/>
            <w:u w:val="single"/>
          </w:rPr>
          <w:t>https://developer.salesforce.com/signup</w:t>
        </w:r>
      </w:hyperlink>
    </w:p>
    <w:p w14:paraId="40340C7F" w14:textId="77777777" w:rsidR="007D27A4" w:rsidRDefault="00000000" w:rsidP="007D27A4">
      <w:pPr>
        <w:widowControl w:val="0"/>
        <w:numPr>
          <w:ilvl w:val="0"/>
          <w:numId w:val="35"/>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w:t>
      </w:r>
      <w:proofErr w:type="gramStart"/>
      <w:r>
        <w:rPr>
          <w:rFonts w:ascii="Times New Roman" w:eastAsia="Times New Roman" w:hAnsi="Times New Roman" w:cs="Times New Roman"/>
          <w:sz w:val="24"/>
          <w:szCs w:val="24"/>
        </w:rPr>
        <w:t>sign up</w:t>
      </w:r>
      <w:proofErr w:type="gramEnd"/>
      <w:r>
        <w:rPr>
          <w:rFonts w:ascii="Times New Roman" w:eastAsia="Times New Roman" w:hAnsi="Times New Roman" w:cs="Times New Roman"/>
          <w:sz w:val="24"/>
          <w:szCs w:val="24"/>
        </w:rPr>
        <w:t xml:space="preserve"> form, enter the </w:t>
      </w:r>
      <w:r w:rsidR="00CB33CA">
        <w:rPr>
          <w:rFonts w:ascii="Times New Roman" w:eastAsia="Times New Roman" w:hAnsi="Times New Roman" w:cs="Times New Roman"/>
          <w:sz w:val="24"/>
          <w:szCs w:val="24"/>
        </w:rPr>
        <w:t>details.</w:t>
      </w:r>
    </w:p>
    <w:p w14:paraId="7954CAC6" w14:textId="728A56E2" w:rsidR="00193D31" w:rsidRPr="007D27A4" w:rsidRDefault="00CB33CA" w:rsidP="007D27A4">
      <w:pPr>
        <w:widowControl w:val="0"/>
        <w:spacing w:line="240" w:lineRule="auto"/>
        <w:ind w:left="425"/>
        <w:rPr>
          <w:rFonts w:ascii="Times New Roman" w:eastAsia="Times New Roman" w:hAnsi="Times New Roman" w:cs="Times New Roman"/>
          <w:sz w:val="24"/>
          <w:szCs w:val="24"/>
        </w:rPr>
      </w:pPr>
      <w:r>
        <w:rPr>
          <w:b/>
          <w:noProof/>
          <w:sz w:val="20"/>
        </w:rPr>
        <w:drawing>
          <wp:anchor distT="0" distB="0" distL="114300" distR="114300" simplePos="0" relativeHeight="251659264" behindDoc="0" locked="0" layoutInCell="1" allowOverlap="1" wp14:anchorId="18EA37C1" wp14:editId="14A77ADF">
            <wp:simplePos x="0" y="0"/>
            <wp:positionH relativeFrom="column">
              <wp:posOffset>0</wp:posOffset>
            </wp:positionH>
            <wp:positionV relativeFrom="paragraph">
              <wp:posOffset>202565</wp:posOffset>
            </wp:positionV>
            <wp:extent cx="6007100" cy="3232785"/>
            <wp:effectExtent l="0" t="0" r="0" b="5715"/>
            <wp:wrapSquare wrapText="bothSides"/>
            <wp:docPr id="193343153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31539"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07100" cy="3232785"/>
                    </a:xfrm>
                    <a:prstGeom prst="rect">
                      <a:avLst/>
                    </a:prstGeom>
                  </pic:spPr>
                </pic:pic>
              </a:graphicData>
            </a:graphic>
            <wp14:sizeRelV relativeFrom="margin">
              <wp14:pctHeight>0</wp14:pctHeight>
            </wp14:sizeRelV>
          </wp:anchor>
        </w:drawing>
      </w:r>
      <w:hyperlink r:id="rId10"/>
    </w:p>
    <w:p w14:paraId="44F3F76E" w14:textId="77777777" w:rsidR="00193D31" w:rsidRDefault="00193D31"/>
    <w:p w14:paraId="19192033" w14:textId="77777777" w:rsidR="007D27A4" w:rsidRDefault="007D27A4"/>
    <w:p w14:paraId="184E0ADD" w14:textId="77777777" w:rsidR="007D27A4" w:rsidRDefault="007D27A4"/>
    <w:p w14:paraId="747C2378" w14:textId="77777777" w:rsidR="007D27A4" w:rsidRDefault="007D27A4"/>
    <w:p w14:paraId="45875EAB" w14:textId="77777777" w:rsidR="007D27A4" w:rsidRDefault="007D27A4"/>
    <w:p w14:paraId="5896C91D" w14:textId="77777777" w:rsidR="007D27A4" w:rsidRDefault="007D27A4"/>
    <w:p w14:paraId="58E20944" w14:textId="77777777" w:rsidR="007D27A4" w:rsidRDefault="007D27A4"/>
    <w:p w14:paraId="79C0D1D4" w14:textId="61409ED4" w:rsidR="00193D31" w:rsidRDefault="00000000" w:rsidP="00CB33CA">
      <w:pPr>
        <w:pStyle w:val="Heading2"/>
        <w:widowControl w:val="0"/>
        <w:spacing w:before="37" w:line="240" w:lineRule="auto"/>
        <w:ind w:left="9"/>
        <w:rPr>
          <w:b/>
          <w:sz w:val="24"/>
          <w:szCs w:val="24"/>
        </w:rPr>
      </w:pPr>
      <w:bookmarkStart w:id="9" w:name="_17dp8vu" w:colFirst="0" w:colLast="0"/>
      <w:bookmarkEnd w:id="9"/>
      <w:r>
        <w:rPr>
          <w:b/>
          <w:sz w:val="24"/>
          <w:szCs w:val="24"/>
        </w:rPr>
        <w:lastRenderedPageBreak/>
        <w:t>Activity 2</w:t>
      </w:r>
      <w:r>
        <w:rPr>
          <w:b/>
          <w:sz w:val="24"/>
          <w:szCs w:val="24"/>
          <w:highlight w:val="white"/>
        </w:rPr>
        <w:t>:</w:t>
      </w:r>
      <w:r>
        <w:rPr>
          <w:b/>
          <w:sz w:val="24"/>
          <w:szCs w:val="24"/>
        </w:rPr>
        <w:t xml:space="preserve"> Account Activation:</w:t>
      </w:r>
    </w:p>
    <w:p w14:paraId="108994D5" w14:textId="77777777" w:rsidR="00CB33CA" w:rsidRDefault="00CB33CA" w:rsidP="00CB33CA">
      <w:pPr>
        <w:widowControl w:val="0"/>
        <w:numPr>
          <w:ilvl w:val="0"/>
          <w:numId w:val="29"/>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Verify Account</w:t>
      </w:r>
    </w:p>
    <w:p w14:paraId="753E9AC3" w14:textId="77777777" w:rsidR="00193D31" w:rsidRDefault="00193D31">
      <w:pPr>
        <w:widowControl w:val="0"/>
        <w:spacing w:before="37" w:line="240" w:lineRule="auto"/>
        <w:rPr>
          <w:rFonts w:ascii="Times New Roman" w:eastAsia="Times New Roman" w:hAnsi="Times New Roman" w:cs="Times New Roman"/>
          <w:sz w:val="24"/>
          <w:szCs w:val="24"/>
        </w:rPr>
      </w:pPr>
    </w:p>
    <w:p w14:paraId="7DC428A4" w14:textId="689A16B0" w:rsidR="00193D31" w:rsidRDefault="00CB33CA">
      <w:pPr>
        <w:widowControl w:val="0"/>
        <w:spacing w:before="37" w:line="240" w:lineRule="auto"/>
        <w:ind w:left="425" w:right="-40"/>
        <w:rPr>
          <w:rFonts w:ascii="Times New Roman" w:eastAsia="Times New Roman" w:hAnsi="Times New Roman" w:cs="Times New Roman"/>
          <w:sz w:val="24"/>
          <w:szCs w:val="24"/>
        </w:rPr>
      </w:pPr>
      <w:r>
        <w:rPr>
          <w:b/>
          <w:noProof/>
          <w:sz w:val="10"/>
        </w:rPr>
        <w:drawing>
          <wp:inline distT="0" distB="0" distL="0" distR="0" wp14:anchorId="7A654F73" wp14:editId="56FF2AEC">
            <wp:extent cx="5661660" cy="2910840"/>
            <wp:effectExtent l="0" t="0" r="0" b="3810"/>
            <wp:docPr id="1065679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79209" name="Picture 1065679209"/>
                    <pic:cNvPicPr/>
                  </pic:nvPicPr>
                  <pic:blipFill>
                    <a:blip r:embed="rId11">
                      <a:extLst>
                        <a:ext uri="{28A0092B-C50C-407E-A947-70E740481C1C}">
                          <a14:useLocalDpi xmlns:a14="http://schemas.microsoft.com/office/drawing/2010/main" val="0"/>
                        </a:ext>
                      </a:extLst>
                    </a:blip>
                    <a:stretch>
                      <a:fillRect/>
                    </a:stretch>
                  </pic:blipFill>
                  <pic:spPr>
                    <a:xfrm>
                      <a:off x="0" y="0"/>
                      <a:ext cx="5726252" cy="2944049"/>
                    </a:xfrm>
                    <a:prstGeom prst="rect">
                      <a:avLst/>
                    </a:prstGeom>
                  </pic:spPr>
                </pic:pic>
              </a:graphicData>
            </a:graphic>
          </wp:inline>
        </w:drawing>
      </w:r>
    </w:p>
    <w:p w14:paraId="1DEE6A5F" w14:textId="77777777" w:rsidR="00193D31" w:rsidRDefault="00193D31" w:rsidP="00AA5008">
      <w:pPr>
        <w:widowControl w:val="0"/>
        <w:spacing w:before="37" w:line="240" w:lineRule="auto"/>
        <w:rPr>
          <w:rFonts w:ascii="Times New Roman" w:eastAsia="Times New Roman" w:hAnsi="Times New Roman" w:cs="Times New Roman"/>
          <w:sz w:val="24"/>
          <w:szCs w:val="24"/>
        </w:rPr>
      </w:pPr>
    </w:p>
    <w:p w14:paraId="5E7375BB" w14:textId="7AE7B0B9" w:rsidR="00193D31" w:rsidRDefault="00000000">
      <w:pPr>
        <w:widowControl w:val="0"/>
        <w:numPr>
          <w:ilvl w:val="0"/>
          <w:numId w:val="29"/>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sidR="00AA5008">
        <w:rPr>
          <w:rFonts w:ascii="Times New Roman" w:eastAsia="Times New Roman" w:hAnsi="Times New Roman" w:cs="Times New Roman"/>
          <w:sz w:val="24"/>
          <w:szCs w:val="24"/>
        </w:rPr>
        <w:t>is is the</w:t>
      </w:r>
      <w:r>
        <w:rPr>
          <w:rFonts w:ascii="Times New Roman" w:eastAsia="Times New Roman" w:hAnsi="Times New Roman" w:cs="Times New Roman"/>
          <w:sz w:val="24"/>
          <w:szCs w:val="24"/>
        </w:rPr>
        <w:t xml:space="preserve"> salesforce setup page.</w:t>
      </w:r>
    </w:p>
    <w:p w14:paraId="53EAC7AE" w14:textId="27D0294C" w:rsidR="00193D31" w:rsidRPr="007D27A4" w:rsidRDefault="00000000" w:rsidP="007D27A4">
      <w:pPr>
        <w:widowControl w:val="0"/>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9665DA" wp14:editId="63CE373B">
            <wp:extent cx="4861321" cy="2333757"/>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
                    <a:srcRect/>
                    <a:stretch>
                      <a:fillRect/>
                    </a:stretch>
                  </pic:blipFill>
                  <pic:spPr>
                    <a:xfrm>
                      <a:off x="0" y="0"/>
                      <a:ext cx="4861321" cy="2333757"/>
                    </a:xfrm>
                    <a:prstGeom prst="rect">
                      <a:avLst/>
                    </a:prstGeom>
                    <a:ln/>
                  </pic:spPr>
                </pic:pic>
              </a:graphicData>
            </a:graphic>
          </wp:inline>
        </w:drawing>
      </w:r>
    </w:p>
    <w:p w14:paraId="70FB39B2" w14:textId="77777777" w:rsidR="00193D31" w:rsidRDefault="00193D31"/>
    <w:p w14:paraId="103541AE" w14:textId="25739974" w:rsidR="00193D31" w:rsidRPr="00AA5008" w:rsidRDefault="00000000" w:rsidP="00AA5008">
      <w:pPr>
        <w:pStyle w:val="Heading1"/>
        <w:widowControl w:val="0"/>
        <w:spacing w:before="27" w:line="240" w:lineRule="auto"/>
        <w:ind w:left="6"/>
        <w:rPr>
          <w:rFonts w:ascii="Times New Roman" w:eastAsia="Times New Roman" w:hAnsi="Times New Roman" w:cs="Times New Roman"/>
          <w:b/>
          <w:sz w:val="28"/>
          <w:szCs w:val="28"/>
        </w:rPr>
      </w:pPr>
      <w:bookmarkStart w:id="10" w:name="_3rdcrjn" w:colFirst="0" w:colLast="0"/>
      <w:bookmarkEnd w:id="10"/>
      <w:r>
        <w:rPr>
          <w:rFonts w:ascii="Times New Roman" w:eastAsia="Times New Roman" w:hAnsi="Times New Roman" w:cs="Times New Roman"/>
          <w:b/>
          <w:sz w:val="28"/>
          <w:szCs w:val="28"/>
          <w:u w:val="single"/>
        </w:rPr>
        <w:t>Milestone 2</w:t>
      </w:r>
      <w:r>
        <w:rPr>
          <w:rFonts w:ascii="Times New Roman" w:eastAsia="Times New Roman" w:hAnsi="Times New Roman" w:cs="Times New Roman"/>
          <w:b/>
          <w:sz w:val="28"/>
          <w:szCs w:val="28"/>
          <w:highlight w:val="white"/>
          <w:u w:val="single"/>
        </w:rPr>
        <w:t>-</w:t>
      </w: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u w:val="single"/>
        </w:rPr>
        <w:t>Object</w:t>
      </w:r>
      <w:r>
        <w:rPr>
          <w:rFonts w:ascii="Times New Roman" w:eastAsia="Times New Roman" w:hAnsi="Times New Roman" w:cs="Times New Roman"/>
          <w:b/>
          <w:sz w:val="28"/>
          <w:szCs w:val="28"/>
        </w:rPr>
        <w:t xml:space="preserve"> </w:t>
      </w:r>
    </w:p>
    <w:p w14:paraId="66256063" w14:textId="77777777" w:rsidR="00193D31" w:rsidRPr="00AA5008" w:rsidRDefault="00000000">
      <w:pPr>
        <w:widowControl w:val="0"/>
        <w:spacing w:before="438" w:line="240" w:lineRule="auto"/>
        <w:ind w:left="2"/>
        <w:rPr>
          <w:b/>
          <w:bCs/>
        </w:rPr>
      </w:pPr>
      <w:r w:rsidRPr="00AA5008">
        <w:rPr>
          <w:b/>
          <w:bCs/>
        </w:rPr>
        <w:t xml:space="preserve">What Is an Object? </w:t>
      </w:r>
    </w:p>
    <w:p w14:paraId="42EFAE4D" w14:textId="1BA47162" w:rsidR="00193D31" w:rsidRDefault="00000000" w:rsidP="00AA5008">
      <w:pPr>
        <w:widowControl w:val="0"/>
        <w:spacing w:before="37" w:line="264" w:lineRule="auto"/>
        <w:ind w:left="3" w:right="304" w:firstLin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Salesforce objects are database tables that permit to store data that is specific to an organization.  </w:t>
      </w:r>
    </w:p>
    <w:p w14:paraId="7FFE8EDE" w14:textId="77777777" w:rsidR="00193D31" w:rsidRDefault="00000000">
      <w:pPr>
        <w:widowControl w:val="0"/>
        <w:spacing w:before="330" w:line="240" w:lineRule="auto"/>
        <w:ind w:left="1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Salesforce objects are of two types: </w:t>
      </w:r>
    </w:p>
    <w:p w14:paraId="63BBE51D" w14:textId="77777777" w:rsidR="00193D31" w:rsidRDefault="00000000">
      <w:pPr>
        <w:widowControl w:val="0"/>
        <w:numPr>
          <w:ilvl w:val="0"/>
          <w:numId w:val="7"/>
        </w:numPr>
        <w:spacing w:before="38" w:line="264" w:lineRule="auto"/>
        <w:ind w:left="425" w:right="220"/>
        <w:rPr>
          <w:rFonts w:ascii="Times New Roman" w:eastAsia="Times New Roman" w:hAnsi="Times New Roman" w:cs="Times New Roman"/>
          <w:sz w:val="24"/>
          <w:szCs w:val="24"/>
        </w:rPr>
      </w:pPr>
      <w:r>
        <w:rPr>
          <w:rFonts w:ascii="Times New Roman" w:eastAsia="Times New Roman" w:hAnsi="Times New Roman" w:cs="Times New Roman"/>
          <w:b/>
          <w:sz w:val="24"/>
          <w:szCs w:val="24"/>
        </w:rPr>
        <w:t>Standard Objects</w:t>
      </w:r>
      <w:r>
        <w:rPr>
          <w:rFonts w:ascii="Times New Roman" w:eastAsia="Times New Roman" w:hAnsi="Times New Roman" w:cs="Times New Roman"/>
          <w:sz w:val="24"/>
          <w:szCs w:val="24"/>
        </w:rPr>
        <w:t xml:space="preserve">: Standard objects are the kind of objects that are provided by </w:t>
      </w:r>
      <w:r>
        <w:rPr>
          <w:rFonts w:ascii="Times New Roman" w:eastAsia="Times New Roman" w:hAnsi="Times New Roman" w:cs="Times New Roman"/>
          <w:sz w:val="24"/>
          <w:szCs w:val="24"/>
        </w:rPr>
        <w:lastRenderedPageBreak/>
        <w:t xml:space="preserve">salesforce.com such as users, contracts, reports, dashboards, etc. </w:t>
      </w:r>
    </w:p>
    <w:p w14:paraId="174DCC2B" w14:textId="024E9146" w:rsidR="00193D31" w:rsidRPr="00AA5008" w:rsidRDefault="00000000" w:rsidP="00AA5008">
      <w:pPr>
        <w:widowControl w:val="0"/>
        <w:numPr>
          <w:ilvl w:val="0"/>
          <w:numId w:val="7"/>
        </w:numPr>
        <w:spacing w:line="264" w:lineRule="auto"/>
        <w:ind w:left="425" w:right="215"/>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Custom Objects: </w:t>
      </w:r>
      <w:r>
        <w:rPr>
          <w:rFonts w:ascii="Times New Roman" w:eastAsia="Times New Roman" w:hAnsi="Times New Roman" w:cs="Times New Roman"/>
          <w:sz w:val="24"/>
          <w:szCs w:val="24"/>
        </w:rPr>
        <w:t>Custom objects are those objects that are created by users. They supply information that is unique and essential to their organization. They are the heart of any application and provide a structure for sharing data.</w:t>
      </w:r>
    </w:p>
    <w:p w14:paraId="1E9E4C43" w14:textId="77777777" w:rsidR="00193D31" w:rsidRDefault="00000000">
      <w:pPr>
        <w:pStyle w:val="Heading2"/>
        <w:rPr>
          <w:rFonts w:ascii="Times New Roman" w:eastAsia="Times New Roman" w:hAnsi="Times New Roman" w:cs="Times New Roman"/>
          <w:b/>
          <w:sz w:val="24"/>
          <w:szCs w:val="24"/>
        </w:rPr>
      </w:pPr>
      <w:bookmarkStart w:id="11" w:name="_26in1rg" w:colFirst="0" w:colLast="0"/>
      <w:bookmarkEnd w:id="11"/>
      <w:r>
        <w:rPr>
          <w:rFonts w:ascii="Times New Roman" w:eastAsia="Times New Roman" w:hAnsi="Times New Roman" w:cs="Times New Roman"/>
          <w:b/>
          <w:sz w:val="24"/>
          <w:szCs w:val="24"/>
        </w:rPr>
        <w:t xml:space="preserve">Activity 1: Create </w:t>
      </w:r>
      <w:proofErr w:type="gramStart"/>
      <w:r>
        <w:rPr>
          <w:rFonts w:ascii="Times New Roman" w:eastAsia="Times New Roman" w:hAnsi="Times New Roman" w:cs="Times New Roman"/>
          <w:b/>
          <w:sz w:val="24"/>
          <w:szCs w:val="24"/>
        </w:rPr>
        <w:t>Supplier  Object</w:t>
      </w:r>
      <w:proofErr w:type="gramEnd"/>
      <w:r>
        <w:rPr>
          <w:rFonts w:ascii="Times New Roman" w:eastAsia="Times New Roman" w:hAnsi="Times New Roman" w:cs="Times New Roman"/>
          <w:b/>
          <w:sz w:val="24"/>
          <w:szCs w:val="24"/>
        </w:rPr>
        <w:t>:</w:t>
      </w:r>
    </w:p>
    <w:p w14:paraId="39E07A7C" w14:textId="77777777" w:rsidR="00193D31"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an object: </w:t>
      </w:r>
    </w:p>
    <w:p w14:paraId="73C7C035" w14:textId="77777777" w:rsidR="00193D31" w:rsidRDefault="00000000">
      <w:pPr>
        <w:widowControl w:val="0"/>
        <w:numPr>
          <w:ilvl w:val="0"/>
          <w:numId w:val="22"/>
        </w:numPr>
        <w:spacing w:before="37" w:line="264" w:lineRule="auto"/>
        <w:ind w:right="241"/>
        <w:rPr>
          <w:rFonts w:ascii="Times New Roman" w:eastAsia="Times New Roman" w:hAnsi="Times New Roman" w:cs="Times New Roman"/>
          <w:sz w:val="24"/>
          <w:szCs w:val="24"/>
        </w:rPr>
      </w:pPr>
      <w:r>
        <w:rPr>
          <w:rFonts w:ascii="Cardo" w:eastAsia="Cardo" w:hAnsi="Cardo" w:cs="Cardo"/>
          <w:sz w:val="24"/>
          <w:szCs w:val="24"/>
        </w:rPr>
        <w:t xml:space="preserve">From the setup page → Click on Object Manager → Click on Create → Click on Custom Object. </w:t>
      </w:r>
    </w:p>
    <w:p w14:paraId="5125B74D" w14:textId="77777777" w:rsidR="00193D31" w:rsidRDefault="00000000">
      <w:pPr>
        <w:widowControl w:val="0"/>
        <w:numPr>
          <w:ilvl w:val="0"/>
          <w:numId w:val="30"/>
        </w:numPr>
        <w:spacing w:line="240" w:lineRule="auto"/>
        <w:rPr>
          <w:rFonts w:ascii="Times New Roman" w:eastAsia="Times New Roman" w:hAnsi="Times New Roman" w:cs="Times New Roman"/>
          <w:sz w:val="24"/>
          <w:szCs w:val="24"/>
        </w:rPr>
      </w:pPr>
      <w:r>
        <w:rPr>
          <w:rFonts w:ascii="Cardo" w:eastAsia="Cardo" w:hAnsi="Cardo" w:cs="Cardo"/>
          <w:sz w:val="24"/>
          <w:szCs w:val="24"/>
        </w:rPr>
        <w:t xml:space="preserve">Enter the label name→ </w:t>
      </w:r>
      <w:r>
        <w:rPr>
          <w:rFonts w:ascii="Times New Roman" w:eastAsia="Times New Roman" w:hAnsi="Times New Roman" w:cs="Times New Roman"/>
          <w:b/>
          <w:sz w:val="24"/>
          <w:szCs w:val="24"/>
        </w:rPr>
        <w:t>supplier</w:t>
      </w:r>
    </w:p>
    <w:p w14:paraId="2EF5DD2A" w14:textId="77777777" w:rsidR="00193D31" w:rsidRDefault="00000000">
      <w:pPr>
        <w:widowControl w:val="0"/>
        <w:numPr>
          <w:ilvl w:val="0"/>
          <w:numId w:val="30"/>
        </w:numPr>
        <w:spacing w:line="240" w:lineRule="auto"/>
        <w:rPr>
          <w:rFonts w:ascii="Times New Roman" w:eastAsia="Times New Roman" w:hAnsi="Times New Roman" w:cs="Times New Roman"/>
          <w:sz w:val="24"/>
          <w:szCs w:val="24"/>
        </w:rPr>
      </w:pPr>
      <w:r>
        <w:rPr>
          <w:rFonts w:ascii="Cardo" w:eastAsia="Cardo" w:hAnsi="Cardo" w:cs="Cardo"/>
          <w:sz w:val="24"/>
          <w:szCs w:val="24"/>
        </w:rPr>
        <w:t xml:space="preserve">Plural label name→ </w:t>
      </w:r>
      <w:r>
        <w:rPr>
          <w:sz w:val="24"/>
          <w:szCs w:val="24"/>
        </w:rPr>
        <w:t>supplier</w:t>
      </w:r>
    </w:p>
    <w:p w14:paraId="29326615" w14:textId="77777777" w:rsidR="00193D31" w:rsidRDefault="00000000">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Record Name Label and Format</w:t>
      </w:r>
    </w:p>
    <w:p w14:paraId="0D82F498" w14:textId="4DEB1145" w:rsidR="00193D31" w:rsidRDefault="00000000">
      <w:pPr>
        <w:numPr>
          <w:ilvl w:val="0"/>
          <w:numId w:val="1"/>
        </w:numPr>
        <w:rPr>
          <w:rFonts w:ascii="Times New Roman" w:eastAsia="Times New Roman" w:hAnsi="Times New Roman" w:cs="Times New Roman"/>
          <w:sz w:val="24"/>
          <w:szCs w:val="24"/>
        </w:rPr>
      </w:pPr>
      <w:r>
        <w:rPr>
          <w:rFonts w:ascii="Cardo" w:eastAsia="Cardo" w:hAnsi="Cardo" w:cs="Cardo"/>
          <w:sz w:val="24"/>
          <w:szCs w:val="24"/>
        </w:rPr>
        <w:t xml:space="preserve">Record Name → </w:t>
      </w:r>
      <w:r w:rsidR="009D2DCF">
        <w:rPr>
          <w:rFonts w:ascii="Times New Roman" w:eastAsia="Times New Roman" w:hAnsi="Times New Roman" w:cs="Times New Roman"/>
        </w:rPr>
        <w:t>supplier</w:t>
      </w:r>
      <w:r w:rsidR="009D2DCF">
        <w:rPr>
          <w:rFonts w:ascii="Times New Roman" w:eastAsia="Times New Roman" w:hAnsi="Times New Roman" w:cs="Times New Roman"/>
          <w:sz w:val="24"/>
          <w:szCs w:val="24"/>
        </w:rPr>
        <w:t xml:space="preserve"> Name</w:t>
      </w:r>
    </w:p>
    <w:p w14:paraId="73EE3133" w14:textId="77777777" w:rsidR="00193D31" w:rsidRDefault="00000000">
      <w:pPr>
        <w:numPr>
          <w:ilvl w:val="0"/>
          <w:numId w:val="1"/>
        </w:numPr>
        <w:rPr>
          <w:rFonts w:ascii="Times New Roman" w:eastAsia="Times New Roman" w:hAnsi="Times New Roman" w:cs="Times New Roman"/>
          <w:sz w:val="24"/>
          <w:szCs w:val="24"/>
        </w:rPr>
      </w:pPr>
      <w:r>
        <w:rPr>
          <w:rFonts w:ascii="Cardo" w:eastAsia="Cardo" w:hAnsi="Cardo" w:cs="Cardo"/>
          <w:sz w:val="24"/>
          <w:szCs w:val="24"/>
        </w:rPr>
        <w:t>Data Type → Text</w:t>
      </w:r>
    </w:p>
    <w:p w14:paraId="13E26465" w14:textId="77777777" w:rsidR="00193D31" w:rsidRDefault="00000000">
      <w:pPr>
        <w:widowControl w:val="0"/>
        <w:numPr>
          <w:ilvl w:val="0"/>
          <w:numId w:val="2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Allow reports and Track Field History and allow search</w:t>
      </w:r>
    </w:p>
    <w:p w14:paraId="6F323BB3" w14:textId="77777777" w:rsidR="00193D31" w:rsidRPr="001C14DB" w:rsidRDefault="00000000">
      <w:pPr>
        <w:widowControl w:val="0"/>
        <w:numPr>
          <w:ilvl w:val="0"/>
          <w:numId w:val="22"/>
        </w:numPr>
        <w:spacing w:line="240" w:lineRule="auto"/>
        <w:rPr>
          <w:rFonts w:ascii="Times New Roman" w:eastAsia="Times New Roman" w:hAnsi="Times New Roman" w:cs="Times New Roman"/>
          <w:sz w:val="24"/>
          <w:szCs w:val="24"/>
        </w:rPr>
      </w:pPr>
      <w:r>
        <w:rPr>
          <w:rFonts w:ascii="Cardo" w:eastAsia="Cardo" w:hAnsi="Cardo" w:cs="Cardo"/>
          <w:sz w:val="24"/>
          <w:szCs w:val="24"/>
        </w:rPr>
        <w:t xml:space="preserve">Allow search → </w:t>
      </w:r>
      <w:r>
        <w:rPr>
          <w:rFonts w:ascii="Times New Roman" w:eastAsia="Times New Roman" w:hAnsi="Times New Roman" w:cs="Times New Roman"/>
          <w:b/>
          <w:sz w:val="24"/>
          <w:szCs w:val="24"/>
        </w:rPr>
        <w:t>Save.</w:t>
      </w:r>
    </w:p>
    <w:p w14:paraId="219F40B1" w14:textId="064E74C2" w:rsidR="001C14DB" w:rsidRDefault="001C14DB" w:rsidP="001C14DB">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AE1E6A9" wp14:editId="42E0D13D">
            <wp:extent cx="4826000" cy="2860040"/>
            <wp:effectExtent l="0" t="0" r="0" b="0"/>
            <wp:docPr id="2028790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9098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26942" cy="2860598"/>
                    </a:xfrm>
                    <a:prstGeom prst="rect">
                      <a:avLst/>
                    </a:prstGeom>
                  </pic:spPr>
                </pic:pic>
              </a:graphicData>
            </a:graphic>
          </wp:inline>
        </w:drawing>
      </w:r>
    </w:p>
    <w:p w14:paraId="75292707" w14:textId="77777777" w:rsidR="00193D31" w:rsidRDefault="00000000">
      <w:pPr>
        <w:pStyle w:val="Heading2"/>
        <w:rPr>
          <w:rFonts w:ascii="Times New Roman" w:eastAsia="Times New Roman" w:hAnsi="Times New Roman" w:cs="Times New Roman"/>
          <w:b/>
          <w:sz w:val="24"/>
          <w:szCs w:val="24"/>
        </w:rPr>
      </w:pPr>
      <w:bookmarkStart w:id="12" w:name="_lnxbz9" w:colFirst="0" w:colLast="0"/>
      <w:bookmarkEnd w:id="12"/>
      <w:r>
        <w:rPr>
          <w:rFonts w:ascii="Times New Roman" w:eastAsia="Times New Roman" w:hAnsi="Times New Roman" w:cs="Times New Roman"/>
          <w:b/>
          <w:sz w:val="24"/>
          <w:szCs w:val="24"/>
        </w:rPr>
        <w:t>Activity 2: Create Rice mill Object:</w:t>
      </w:r>
    </w:p>
    <w:p w14:paraId="0927C506" w14:textId="77777777" w:rsidR="00193D31" w:rsidRDefault="00000000">
      <w:pPr>
        <w:widowControl w:val="0"/>
        <w:numPr>
          <w:ilvl w:val="0"/>
          <w:numId w:val="26"/>
        </w:numPr>
        <w:spacing w:line="240" w:lineRule="auto"/>
        <w:rPr>
          <w:rFonts w:ascii="Times New Roman" w:eastAsia="Times New Roman" w:hAnsi="Times New Roman" w:cs="Times New Roman"/>
          <w:sz w:val="24"/>
          <w:szCs w:val="24"/>
        </w:rPr>
      </w:pPr>
      <w:r>
        <w:rPr>
          <w:rFonts w:ascii="Cardo" w:eastAsia="Cardo" w:hAnsi="Cardo" w:cs="Cardo"/>
          <w:sz w:val="24"/>
          <w:szCs w:val="24"/>
        </w:rPr>
        <w:t>Enter the label name→ rice mill</w:t>
      </w:r>
    </w:p>
    <w:p w14:paraId="55BE24F6" w14:textId="77777777" w:rsidR="00193D31" w:rsidRDefault="00000000">
      <w:pPr>
        <w:widowControl w:val="0"/>
        <w:numPr>
          <w:ilvl w:val="0"/>
          <w:numId w:val="26"/>
        </w:numPr>
        <w:spacing w:line="240" w:lineRule="auto"/>
        <w:rPr>
          <w:rFonts w:ascii="Times New Roman" w:eastAsia="Times New Roman" w:hAnsi="Times New Roman" w:cs="Times New Roman"/>
          <w:sz w:val="24"/>
          <w:szCs w:val="24"/>
        </w:rPr>
      </w:pPr>
      <w:r>
        <w:rPr>
          <w:rFonts w:ascii="Cardo" w:eastAsia="Cardo" w:hAnsi="Cardo" w:cs="Cardo"/>
          <w:sz w:val="24"/>
          <w:szCs w:val="24"/>
        </w:rPr>
        <w:t>Plural label name→ rice mills</w:t>
      </w:r>
    </w:p>
    <w:p w14:paraId="7A9CCA87" w14:textId="77777777" w:rsidR="00193D31" w:rsidRDefault="00000000">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Record Name Label and Format</w:t>
      </w:r>
    </w:p>
    <w:p w14:paraId="6C12A316" w14:textId="77777777" w:rsidR="00193D31" w:rsidRDefault="00000000">
      <w:pPr>
        <w:numPr>
          <w:ilvl w:val="0"/>
          <w:numId w:val="8"/>
        </w:numPr>
        <w:rPr>
          <w:rFonts w:ascii="Times New Roman" w:eastAsia="Times New Roman" w:hAnsi="Times New Roman" w:cs="Times New Roman"/>
          <w:sz w:val="24"/>
          <w:szCs w:val="24"/>
        </w:rPr>
      </w:pPr>
      <w:r>
        <w:rPr>
          <w:rFonts w:ascii="Cardo" w:eastAsia="Cardo" w:hAnsi="Cardo" w:cs="Cardo"/>
          <w:sz w:val="24"/>
          <w:szCs w:val="24"/>
        </w:rPr>
        <w:t xml:space="preserve">Record Name → </w:t>
      </w:r>
    </w:p>
    <w:p w14:paraId="2207818C" w14:textId="77777777" w:rsidR="00193D31" w:rsidRDefault="00000000">
      <w:pPr>
        <w:numPr>
          <w:ilvl w:val="0"/>
          <w:numId w:val="8"/>
        </w:numPr>
        <w:rPr>
          <w:rFonts w:ascii="Times New Roman" w:eastAsia="Times New Roman" w:hAnsi="Times New Roman" w:cs="Times New Roman"/>
          <w:sz w:val="24"/>
          <w:szCs w:val="24"/>
        </w:rPr>
      </w:pPr>
      <w:r>
        <w:rPr>
          <w:rFonts w:ascii="Cardo" w:eastAsia="Cardo" w:hAnsi="Cardo" w:cs="Cardo"/>
          <w:sz w:val="24"/>
          <w:szCs w:val="24"/>
        </w:rPr>
        <w:t>Data Type → Auto Number</w:t>
      </w:r>
    </w:p>
    <w:p w14:paraId="1501A9C2" w14:textId="77777777" w:rsidR="00193D31" w:rsidRDefault="00000000">
      <w:pPr>
        <w:numPr>
          <w:ilvl w:val="0"/>
          <w:numId w:val="8"/>
        </w:numPr>
        <w:rPr>
          <w:rFonts w:ascii="Times New Roman" w:eastAsia="Times New Roman" w:hAnsi="Times New Roman" w:cs="Times New Roman"/>
          <w:sz w:val="24"/>
          <w:szCs w:val="24"/>
        </w:rPr>
      </w:pPr>
      <w:r>
        <w:rPr>
          <w:rFonts w:ascii="Cardo" w:eastAsia="Cardo" w:hAnsi="Cardo" w:cs="Cardo"/>
          <w:sz w:val="24"/>
          <w:szCs w:val="24"/>
        </w:rPr>
        <w:t>Display Format → rice</w:t>
      </w:r>
      <w:proofErr w:type="gramStart"/>
      <w:r>
        <w:rPr>
          <w:rFonts w:ascii="Cardo" w:eastAsia="Cardo" w:hAnsi="Cardo" w:cs="Cardo"/>
          <w:sz w:val="24"/>
          <w:szCs w:val="24"/>
        </w:rPr>
        <w:t>-{</w:t>
      </w:r>
      <w:proofErr w:type="gramEnd"/>
      <w:r>
        <w:rPr>
          <w:rFonts w:ascii="Cardo" w:eastAsia="Cardo" w:hAnsi="Cardo" w:cs="Cardo"/>
          <w:sz w:val="24"/>
          <w:szCs w:val="24"/>
        </w:rPr>
        <w:t>000}</w:t>
      </w:r>
    </w:p>
    <w:p w14:paraId="7BDA3F68" w14:textId="77777777" w:rsidR="00193D31" w:rsidRDefault="00000000">
      <w:pPr>
        <w:numPr>
          <w:ilvl w:val="0"/>
          <w:numId w:val="8"/>
        </w:numPr>
        <w:rPr>
          <w:rFonts w:ascii="Times New Roman" w:eastAsia="Times New Roman" w:hAnsi="Times New Roman" w:cs="Times New Roman"/>
          <w:sz w:val="24"/>
          <w:szCs w:val="24"/>
        </w:rPr>
      </w:pPr>
      <w:r>
        <w:rPr>
          <w:rFonts w:ascii="Cardo" w:eastAsia="Cardo" w:hAnsi="Cardo" w:cs="Cardo"/>
          <w:sz w:val="24"/>
          <w:szCs w:val="24"/>
        </w:rPr>
        <w:t>Starting number → 1</w:t>
      </w:r>
    </w:p>
    <w:p w14:paraId="7EBF6101" w14:textId="77777777" w:rsidR="00193D31" w:rsidRDefault="00000000">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Allow reports and Track Field History, Allow Search.</w:t>
      </w:r>
    </w:p>
    <w:p w14:paraId="63DAB9D5" w14:textId="05C97DBA" w:rsidR="009D2DCF" w:rsidRPr="009D2DCF" w:rsidRDefault="00000000" w:rsidP="009D2DCF">
      <w:pPr>
        <w:widowControl w:val="0"/>
        <w:numPr>
          <w:ilvl w:val="0"/>
          <w:numId w:val="5"/>
        </w:numPr>
        <w:spacing w:line="240" w:lineRule="auto"/>
        <w:rPr>
          <w:rFonts w:ascii="Times New Roman" w:eastAsia="Times New Roman" w:hAnsi="Times New Roman" w:cs="Times New Roman"/>
          <w:sz w:val="24"/>
          <w:szCs w:val="24"/>
        </w:rPr>
      </w:pPr>
      <w:r>
        <w:rPr>
          <w:rFonts w:ascii="Cardo" w:eastAsia="Cardo" w:hAnsi="Cardo" w:cs="Cardo"/>
          <w:sz w:val="24"/>
          <w:szCs w:val="24"/>
        </w:rPr>
        <w:lastRenderedPageBreak/>
        <w:t xml:space="preserve">Allow search → </w:t>
      </w:r>
      <w:r>
        <w:rPr>
          <w:rFonts w:ascii="Times New Roman" w:eastAsia="Times New Roman" w:hAnsi="Times New Roman" w:cs="Times New Roman"/>
          <w:b/>
          <w:sz w:val="24"/>
          <w:szCs w:val="24"/>
        </w:rPr>
        <w:t>Save.</w:t>
      </w:r>
    </w:p>
    <w:p w14:paraId="4EBEFD96" w14:textId="4EB72572" w:rsidR="009D2DCF" w:rsidRDefault="009D2DCF" w:rsidP="009D2DCF">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3245E4E" wp14:editId="5C0B8E08">
            <wp:extent cx="5081905" cy="2918460"/>
            <wp:effectExtent l="0" t="0" r="4445" b="0"/>
            <wp:docPr id="921476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76187"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86645" cy="2921182"/>
                    </a:xfrm>
                    <a:prstGeom prst="rect">
                      <a:avLst/>
                    </a:prstGeom>
                  </pic:spPr>
                </pic:pic>
              </a:graphicData>
            </a:graphic>
          </wp:inline>
        </w:drawing>
      </w:r>
    </w:p>
    <w:p w14:paraId="0E7F19AC" w14:textId="77777777" w:rsidR="00193D31" w:rsidRDefault="00000000">
      <w:pPr>
        <w:pStyle w:val="Heading2"/>
        <w:rPr>
          <w:rFonts w:ascii="Times New Roman" w:eastAsia="Times New Roman" w:hAnsi="Times New Roman" w:cs="Times New Roman"/>
          <w:b/>
          <w:sz w:val="24"/>
          <w:szCs w:val="24"/>
        </w:rPr>
      </w:pPr>
      <w:bookmarkStart w:id="13" w:name="_35nkun2" w:colFirst="0" w:colLast="0"/>
      <w:bookmarkEnd w:id="13"/>
      <w:r>
        <w:rPr>
          <w:rFonts w:ascii="Times New Roman" w:eastAsia="Times New Roman" w:hAnsi="Times New Roman" w:cs="Times New Roman"/>
          <w:b/>
          <w:sz w:val="24"/>
          <w:szCs w:val="24"/>
        </w:rPr>
        <w:t xml:space="preserve">Activity 3: Create </w:t>
      </w:r>
      <w:proofErr w:type="gramStart"/>
      <w:r>
        <w:rPr>
          <w:rFonts w:ascii="Times New Roman" w:eastAsia="Times New Roman" w:hAnsi="Times New Roman" w:cs="Times New Roman"/>
          <w:b/>
          <w:sz w:val="24"/>
          <w:szCs w:val="24"/>
        </w:rPr>
        <w:t>consumer  Objects</w:t>
      </w:r>
      <w:proofErr w:type="gramEnd"/>
      <w:r>
        <w:rPr>
          <w:rFonts w:ascii="Times New Roman" w:eastAsia="Times New Roman" w:hAnsi="Times New Roman" w:cs="Times New Roman"/>
          <w:b/>
          <w:sz w:val="24"/>
          <w:szCs w:val="24"/>
        </w:rPr>
        <w:t>:</w:t>
      </w:r>
    </w:p>
    <w:p w14:paraId="3D088166" w14:textId="77777777"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Follow the same steps as mentioned in Activity 2 for the </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and Receipt objects.</w:t>
      </w:r>
    </w:p>
    <w:p w14:paraId="0A58FC73" w14:textId="77777777" w:rsidR="00193D31" w:rsidRDefault="00000000">
      <w:pPr>
        <w:numPr>
          <w:ilvl w:val="0"/>
          <w:numId w:val="4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these display format for </w:t>
      </w:r>
      <w:proofErr w:type="gramStart"/>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 xml:space="preserve"> consumer</w:t>
      </w:r>
      <w:proofErr w:type="gramEnd"/>
      <w:r>
        <w:rPr>
          <w:rFonts w:ascii="Times New Roman" w:eastAsia="Times New Roman" w:hAnsi="Times New Roman" w:cs="Times New Roman"/>
          <w:b/>
          <w:sz w:val="24"/>
          <w:szCs w:val="24"/>
        </w:rPr>
        <w:t xml:space="preserve"> </w:t>
      </w:r>
    </w:p>
    <w:p w14:paraId="12D98BD1" w14:textId="77777777" w:rsidR="00193D31" w:rsidRDefault="00000000">
      <w:pPr>
        <w:numPr>
          <w:ilvl w:val="0"/>
          <w:numId w:val="11"/>
        </w:numPr>
        <w:rPr>
          <w:rFonts w:ascii="Times New Roman" w:eastAsia="Times New Roman" w:hAnsi="Times New Roman" w:cs="Times New Roman"/>
          <w:sz w:val="24"/>
          <w:szCs w:val="24"/>
        </w:rPr>
      </w:pPr>
      <w:r>
        <w:rPr>
          <w:rFonts w:ascii="Cardo" w:eastAsia="Cardo" w:hAnsi="Cardo" w:cs="Cardo"/>
          <w:sz w:val="24"/>
          <w:szCs w:val="24"/>
        </w:rPr>
        <w:t xml:space="preserve">label name </w:t>
      </w:r>
      <w:proofErr w:type="gramStart"/>
      <w:r>
        <w:rPr>
          <w:rFonts w:ascii="Cardo" w:eastAsia="Cardo" w:hAnsi="Cardo" w:cs="Cardo"/>
          <w:sz w:val="24"/>
          <w:szCs w:val="24"/>
        </w:rPr>
        <w:t xml:space="preserve">→ </w:t>
      </w:r>
      <w:r>
        <w:rPr>
          <w:rFonts w:ascii="Times New Roman" w:eastAsia="Times New Roman" w:hAnsi="Times New Roman" w:cs="Times New Roman"/>
          <w:b/>
          <w:sz w:val="24"/>
          <w:szCs w:val="24"/>
        </w:rPr>
        <w:t xml:space="preserve"> consumer</w:t>
      </w:r>
      <w:proofErr w:type="gramEnd"/>
      <w:r>
        <w:rPr>
          <w:rFonts w:ascii="Times New Roman" w:eastAsia="Times New Roman" w:hAnsi="Times New Roman" w:cs="Times New Roman"/>
          <w:b/>
          <w:sz w:val="24"/>
          <w:szCs w:val="24"/>
        </w:rPr>
        <w:t xml:space="preserve"> </w:t>
      </w:r>
    </w:p>
    <w:p w14:paraId="3ED581B4" w14:textId="77777777" w:rsidR="00193D31" w:rsidRDefault="00000000">
      <w:pPr>
        <w:numPr>
          <w:ilvl w:val="0"/>
          <w:numId w:val="11"/>
        </w:numPr>
        <w:rPr>
          <w:rFonts w:ascii="Times New Roman" w:eastAsia="Times New Roman" w:hAnsi="Times New Roman" w:cs="Times New Roman"/>
          <w:sz w:val="24"/>
          <w:szCs w:val="24"/>
        </w:rPr>
      </w:pPr>
      <w:r>
        <w:rPr>
          <w:rFonts w:ascii="Cardo" w:eastAsia="Cardo" w:hAnsi="Cardo" w:cs="Cardo"/>
          <w:sz w:val="24"/>
          <w:szCs w:val="24"/>
        </w:rPr>
        <w:t xml:space="preserve">Plural label name </w:t>
      </w:r>
      <w:proofErr w:type="gramStart"/>
      <w:r>
        <w:rPr>
          <w:rFonts w:ascii="Cardo" w:eastAsia="Cardo" w:hAnsi="Cardo" w:cs="Cardo"/>
          <w:sz w:val="24"/>
          <w:szCs w:val="24"/>
        </w:rPr>
        <w:t xml:space="preserve">→ </w:t>
      </w:r>
      <w:r>
        <w:rPr>
          <w:rFonts w:ascii="Times New Roman" w:eastAsia="Times New Roman" w:hAnsi="Times New Roman" w:cs="Times New Roman"/>
          <w:b/>
          <w:sz w:val="24"/>
          <w:szCs w:val="24"/>
        </w:rPr>
        <w:t xml:space="preserve"> consumers</w:t>
      </w:r>
      <w:proofErr w:type="gramEnd"/>
    </w:p>
    <w:p w14:paraId="1FDDB9BF" w14:textId="77777777" w:rsidR="00193D31" w:rsidRDefault="00000000">
      <w:pPr>
        <w:numPr>
          <w:ilvl w:val="0"/>
          <w:numId w:val="11"/>
        </w:numPr>
        <w:rPr>
          <w:rFonts w:ascii="Times New Roman" w:eastAsia="Times New Roman" w:hAnsi="Times New Roman" w:cs="Times New Roman"/>
          <w:sz w:val="24"/>
          <w:szCs w:val="24"/>
        </w:rPr>
      </w:pPr>
      <w:r>
        <w:rPr>
          <w:rFonts w:ascii="Cardo" w:eastAsia="Cardo" w:hAnsi="Cardo" w:cs="Cardo"/>
          <w:sz w:val="24"/>
          <w:szCs w:val="24"/>
        </w:rPr>
        <w:t xml:space="preserve">Display Format </w:t>
      </w:r>
      <w:proofErr w:type="gramStart"/>
      <w:r>
        <w:rPr>
          <w:rFonts w:ascii="Cardo" w:eastAsia="Cardo" w:hAnsi="Cardo" w:cs="Cardo"/>
          <w:sz w:val="24"/>
          <w:szCs w:val="24"/>
        </w:rPr>
        <w:t xml:space="preserve">→ </w:t>
      </w:r>
      <w:r>
        <w:rPr>
          <w:rFonts w:ascii="Times New Roman" w:eastAsia="Times New Roman" w:hAnsi="Times New Roman" w:cs="Times New Roman"/>
          <w:b/>
          <w:sz w:val="24"/>
          <w:szCs w:val="24"/>
        </w:rPr>
        <w:t xml:space="preserve"> consumers</w:t>
      </w:r>
      <w:proofErr w:type="gramEnd"/>
      <w:r>
        <w:rPr>
          <w:rFonts w:ascii="Times New Roman" w:eastAsia="Times New Roman" w:hAnsi="Times New Roman" w:cs="Times New Roman"/>
          <w:sz w:val="24"/>
          <w:szCs w:val="24"/>
        </w:rPr>
        <w:t>-{000}</w:t>
      </w:r>
    </w:p>
    <w:p w14:paraId="182BA8AF" w14:textId="77777777" w:rsidR="00193D31" w:rsidRPr="009D2DCF" w:rsidRDefault="00000000">
      <w:pPr>
        <w:numPr>
          <w:ilvl w:val="0"/>
          <w:numId w:val="11"/>
        </w:numPr>
        <w:rPr>
          <w:rFonts w:ascii="Times New Roman" w:eastAsia="Times New Roman" w:hAnsi="Times New Roman" w:cs="Times New Roman"/>
          <w:sz w:val="24"/>
          <w:szCs w:val="24"/>
        </w:rPr>
      </w:pPr>
      <w:r>
        <w:rPr>
          <w:rFonts w:ascii="Cardo" w:eastAsia="Cardo" w:hAnsi="Cardo" w:cs="Cardo"/>
          <w:sz w:val="24"/>
          <w:szCs w:val="24"/>
        </w:rPr>
        <w:t>Starting number → 1</w:t>
      </w:r>
    </w:p>
    <w:p w14:paraId="6379A0B4" w14:textId="77777777" w:rsidR="009D2DCF" w:rsidRPr="009D2DCF" w:rsidRDefault="009D2DCF" w:rsidP="009D2DCF">
      <w:pPr>
        <w:rPr>
          <w:rFonts w:ascii="Times New Roman" w:eastAsia="Times New Roman" w:hAnsi="Times New Roman" w:cs="Times New Roman"/>
          <w:sz w:val="24"/>
          <w:szCs w:val="24"/>
        </w:rPr>
      </w:pPr>
    </w:p>
    <w:p w14:paraId="0D90303E" w14:textId="20387E1B" w:rsidR="009D2DCF" w:rsidRDefault="009D2DCF" w:rsidP="009D2DC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24A86C9" wp14:editId="42233741">
            <wp:extent cx="5852160" cy="2987040"/>
            <wp:effectExtent l="0" t="0" r="0" b="3810"/>
            <wp:docPr id="1065652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52006"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52160" cy="2987040"/>
                    </a:xfrm>
                    <a:prstGeom prst="rect">
                      <a:avLst/>
                    </a:prstGeom>
                  </pic:spPr>
                </pic:pic>
              </a:graphicData>
            </a:graphic>
          </wp:inline>
        </w:drawing>
      </w:r>
    </w:p>
    <w:p w14:paraId="5DF30250" w14:textId="0D66F720" w:rsidR="00193D31" w:rsidRDefault="00000000">
      <w:pPr>
        <w:pStyle w:val="Heading2"/>
        <w:rPr>
          <w:rFonts w:ascii="Times New Roman" w:eastAsia="Times New Roman" w:hAnsi="Times New Roman" w:cs="Times New Roman"/>
          <w:sz w:val="24"/>
          <w:szCs w:val="24"/>
        </w:rPr>
      </w:pPr>
      <w:bookmarkStart w:id="14" w:name="_1ksv4uv" w:colFirst="0" w:colLast="0"/>
      <w:bookmarkEnd w:id="14"/>
      <w:r>
        <w:rPr>
          <w:rFonts w:ascii="Times New Roman" w:eastAsia="Times New Roman" w:hAnsi="Times New Roman" w:cs="Times New Roman"/>
          <w:b/>
          <w:sz w:val="24"/>
          <w:szCs w:val="24"/>
        </w:rPr>
        <w:lastRenderedPageBreak/>
        <w:t xml:space="preserve">Activity 4: </w:t>
      </w:r>
      <w:r w:rsidR="009D2DCF">
        <w:rPr>
          <w:rFonts w:ascii="Times New Roman" w:eastAsia="Times New Roman" w:hAnsi="Times New Roman" w:cs="Times New Roman"/>
          <w:b/>
          <w:sz w:val="24"/>
          <w:szCs w:val="24"/>
        </w:rPr>
        <w:t>Create rice</w:t>
      </w:r>
      <w:r>
        <w:rPr>
          <w:rFonts w:ascii="Times New Roman" w:eastAsia="Times New Roman" w:hAnsi="Times New Roman" w:cs="Times New Roman"/>
          <w:b/>
          <w:sz w:val="24"/>
          <w:szCs w:val="24"/>
        </w:rPr>
        <w:t xml:space="preserve"> details Objects:</w:t>
      </w:r>
      <w:r>
        <w:rPr>
          <w:rFonts w:ascii="Times New Roman" w:eastAsia="Times New Roman" w:hAnsi="Times New Roman" w:cs="Times New Roman"/>
          <w:sz w:val="24"/>
          <w:szCs w:val="24"/>
        </w:rPr>
        <w:tab/>
        <w:t xml:space="preserve">           </w:t>
      </w:r>
    </w:p>
    <w:p w14:paraId="4EAC8E81" w14:textId="77777777" w:rsidR="00193D31" w:rsidRDefault="00000000">
      <w:pPr>
        <w:numPr>
          <w:ilvl w:val="0"/>
          <w:numId w:val="42"/>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these display format for the rice details</w:t>
      </w:r>
    </w:p>
    <w:p w14:paraId="4CE3C3BA" w14:textId="77777777" w:rsidR="00193D31" w:rsidRDefault="00000000">
      <w:pPr>
        <w:numPr>
          <w:ilvl w:val="0"/>
          <w:numId w:val="51"/>
        </w:numPr>
        <w:rPr>
          <w:rFonts w:ascii="Times New Roman" w:eastAsia="Times New Roman" w:hAnsi="Times New Roman" w:cs="Times New Roman"/>
          <w:sz w:val="24"/>
          <w:szCs w:val="24"/>
        </w:rPr>
      </w:pPr>
      <w:r>
        <w:rPr>
          <w:rFonts w:ascii="Cardo" w:eastAsia="Cardo" w:hAnsi="Cardo" w:cs="Cardo"/>
          <w:sz w:val="24"/>
          <w:szCs w:val="24"/>
        </w:rPr>
        <w:t>label name → rice details</w:t>
      </w:r>
    </w:p>
    <w:p w14:paraId="58D8A0BE" w14:textId="77777777" w:rsidR="00193D31" w:rsidRDefault="00000000">
      <w:pPr>
        <w:numPr>
          <w:ilvl w:val="0"/>
          <w:numId w:val="51"/>
        </w:numPr>
        <w:rPr>
          <w:rFonts w:ascii="Times New Roman" w:eastAsia="Times New Roman" w:hAnsi="Times New Roman" w:cs="Times New Roman"/>
          <w:sz w:val="24"/>
          <w:szCs w:val="24"/>
        </w:rPr>
      </w:pPr>
      <w:r>
        <w:rPr>
          <w:rFonts w:ascii="Cardo" w:eastAsia="Cardo" w:hAnsi="Cardo" w:cs="Cardo"/>
          <w:sz w:val="24"/>
          <w:szCs w:val="24"/>
        </w:rPr>
        <w:t>Plural label name → rice details</w:t>
      </w:r>
    </w:p>
    <w:p w14:paraId="099B81A1" w14:textId="77777777" w:rsidR="00193D31" w:rsidRDefault="00000000">
      <w:pPr>
        <w:numPr>
          <w:ilvl w:val="0"/>
          <w:numId w:val="51"/>
        </w:numPr>
        <w:rPr>
          <w:rFonts w:ascii="Times New Roman" w:eastAsia="Times New Roman" w:hAnsi="Times New Roman" w:cs="Times New Roman"/>
          <w:sz w:val="24"/>
          <w:szCs w:val="24"/>
        </w:rPr>
      </w:pPr>
      <w:r>
        <w:rPr>
          <w:rFonts w:ascii="Cardo" w:eastAsia="Cardo" w:hAnsi="Cardo" w:cs="Cardo"/>
          <w:sz w:val="24"/>
          <w:szCs w:val="24"/>
        </w:rPr>
        <w:t>Display Format → rice</w:t>
      </w:r>
      <w:proofErr w:type="gramStart"/>
      <w:r>
        <w:rPr>
          <w:rFonts w:ascii="Cardo" w:eastAsia="Cardo" w:hAnsi="Cardo" w:cs="Cardo"/>
          <w:sz w:val="24"/>
          <w:szCs w:val="24"/>
        </w:rPr>
        <w:t>-{</w:t>
      </w:r>
      <w:proofErr w:type="gramEnd"/>
      <w:r>
        <w:rPr>
          <w:rFonts w:ascii="Cardo" w:eastAsia="Cardo" w:hAnsi="Cardo" w:cs="Cardo"/>
          <w:sz w:val="24"/>
          <w:szCs w:val="24"/>
        </w:rPr>
        <w:t>000}</w:t>
      </w:r>
    </w:p>
    <w:p w14:paraId="2DC8A07B" w14:textId="749B87A1" w:rsidR="00193D31" w:rsidRPr="00776DCD" w:rsidRDefault="00000000">
      <w:pPr>
        <w:numPr>
          <w:ilvl w:val="0"/>
          <w:numId w:val="51"/>
        </w:numPr>
        <w:rPr>
          <w:rFonts w:ascii="Times New Roman" w:eastAsia="Times New Roman" w:hAnsi="Times New Roman" w:cs="Times New Roman"/>
          <w:sz w:val="24"/>
          <w:szCs w:val="24"/>
        </w:rPr>
      </w:pPr>
      <w:r>
        <w:rPr>
          <w:rFonts w:ascii="Cardo" w:eastAsia="Cardo" w:hAnsi="Cardo" w:cs="Cardo"/>
          <w:sz w:val="24"/>
          <w:szCs w:val="24"/>
        </w:rPr>
        <w:t>Starting number → 1</w:t>
      </w:r>
    </w:p>
    <w:p w14:paraId="1511ECB4" w14:textId="39BDD82B" w:rsidR="00776DCD" w:rsidRDefault="00776DCD" w:rsidP="00776DC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31ACF00" wp14:editId="7A01C679">
            <wp:extent cx="4914900" cy="2461260"/>
            <wp:effectExtent l="0" t="0" r="0" b="0"/>
            <wp:docPr id="30728398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3988"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8414" cy="2468027"/>
                    </a:xfrm>
                    <a:prstGeom prst="rect">
                      <a:avLst/>
                    </a:prstGeom>
                  </pic:spPr>
                </pic:pic>
              </a:graphicData>
            </a:graphic>
          </wp:inline>
        </w:drawing>
      </w:r>
    </w:p>
    <w:p w14:paraId="04C161DC" w14:textId="77777777" w:rsidR="00193D31" w:rsidRDefault="00193D31">
      <w:pPr>
        <w:ind w:left="720"/>
        <w:rPr>
          <w:rFonts w:ascii="Times New Roman" w:eastAsia="Times New Roman" w:hAnsi="Times New Roman" w:cs="Times New Roman"/>
          <w:sz w:val="24"/>
          <w:szCs w:val="24"/>
        </w:rPr>
      </w:pPr>
    </w:p>
    <w:p w14:paraId="09D3D9DD" w14:textId="77777777" w:rsidR="00193D31" w:rsidRDefault="00000000">
      <w:pPr>
        <w:pStyle w:val="Heading1"/>
        <w:widowControl w:val="0"/>
        <w:spacing w:before="27" w:line="240" w:lineRule="auto"/>
        <w:ind w:left="6"/>
        <w:rPr>
          <w:rFonts w:ascii="Times New Roman" w:eastAsia="Times New Roman" w:hAnsi="Times New Roman" w:cs="Times New Roman"/>
          <w:b/>
          <w:sz w:val="28"/>
          <w:szCs w:val="28"/>
          <w:u w:val="single"/>
        </w:rPr>
      </w:pPr>
      <w:bookmarkStart w:id="15" w:name="_44sinio" w:colFirst="0" w:colLast="0"/>
      <w:bookmarkEnd w:id="15"/>
      <w:r>
        <w:rPr>
          <w:rFonts w:ascii="Times New Roman" w:eastAsia="Times New Roman" w:hAnsi="Times New Roman" w:cs="Times New Roman"/>
          <w:b/>
          <w:sz w:val="28"/>
          <w:szCs w:val="28"/>
          <w:u w:val="single"/>
        </w:rPr>
        <w:t>Milestone 3</w:t>
      </w:r>
      <w:r>
        <w:rPr>
          <w:rFonts w:ascii="Times New Roman" w:eastAsia="Times New Roman" w:hAnsi="Times New Roman" w:cs="Times New Roman"/>
          <w:b/>
          <w:sz w:val="28"/>
          <w:szCs w:val="28"/>
          <w:highlight w:val="white"/>
          <w:u w:val="single"/>
        </w:rPr>
        <w:t>-</w:t>
      </w: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u w:val="single"/>
        </w:rPr>
        <w:t>Tabs</w:t>
      </w:r>
    </w:p>
    <w:p w14:paraId="1F59BBD1" w14:textId="3F4D2AE9"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What is </w:t>
      </w:r>
      <w:r w:rsidR="00E70771">
        <w:rPr>
          <w:rFonts w:ascii="Times New Roman" w:eastAsia="Times New Roman" w:hAnsi="Times New Roman" w:cs="Times New Roman"/>
          <w:b/>
          <w:sz w:val="24"/>
          <w:szCs w:val="24"/>
        </w:rPr>
        <w:t>Tab:</w:t>
      </w:r>
      <w:r>
        <w:rPr>
          <w:rFonts w:ascii="Times New Roman" w:eastAsia="Times New Roman" w:hAnsi="Times New Roman" w:cs="Times New Roman"/>
          <w:b/>
        </w:rPr>
        <w:t xml:space="preserve"> </w:t>
      </w:r>
      <w:r>
        <w:rPr>
          <w:rFonts w:ascii="Times New Roman" w:eastAsia="Times New Roman" w:hAnsi="Times New Roman" w:cs="Times New Roman"/>
          <w:sz w:val="24"/>
          <w:szCs w:val="24"/>
          <w:highlight w:val="white"/>
        </w:rPr>
        <w:t>A tab is like a user interface that is used to build records for objects and to view the records in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the objects.</w:t>
      </w:r>
      <w:r>
        <w:rPr>
          <w:rFonts w:ascii="Times New Roman" w:eastAsia="Times New Roman" w:hAnsi="Times New Roman" w:cs="Times New Roman"/>
          <w:sz w:val="24"/>
          <w:szCs w:val="24"/>
        </w:rPr>
        <w:t xml:space="preserve"> </w:t>
      </w:r>
    </w:p>
    <w:p w14:paraId="5087142C" w14:textId="77777777" w:rsidR="00193D31" w:rsidRDefault="00193D31">
      <w:pPr>
        <w:rPr>
          <w:rFonts w:ascii="Times New Roman" w:eastAsia="Times New Roman" w:hAnsi="Times New Roman" w:cs="Times New Roman"/>
          <w:sz w:val="24"/>
          <w:szCs w:val="24"/>
        </w:rPr>
      </w:pPr>
    </w:p>
    <w:p w14:paraId="691DAE41" w14:textId="77777777"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Types of Tabs:</w:t>
      </w:r>
    </w:p>
    <w:p w14:paraId="32B2DE63" w14:textId="77777777" w:rsidR="00193D31" w:rsidRDefault="00193D31"/>
    <w:p w14:paraId="130A4F96" w14:textId="77777777" w:rsidR="00193D31" w:rsidRDefault="00000000">
      <w:pPr>
        <w:numPr>
          <w:ilvl w:val="0"/>
          <w:numId w:val="3"/>
        </w:numPr>
        <w:ind w:left="425"/>
        <w:rPr>
          <w:b/>
        </w:rPr>
      </w:pPr>
      <w:r>
        <w:rPr>
          <w:b/>
        </w:rPr>
        <w:t>Custom Tabs</w:t>
      </w:r>
    </w:p>
    <w:p w14:paraId="0D9BFC3F" w14:textId="77777777" w:rsidR="00193D31"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Custom object tabs are the user interface for custom applications that you build in salesforce.com. They look and behave like standard salesforce.com tabs such as accounts, contacts, and opportunities.</w:t>
      </w:r>
    </w:p>
    <w:p w14:paraId="66AAEF4D" w14:textId="46AB4C2B" w:rsidR="00E70771" w:rsidRDefault="00000000" w:rsidP="00E70771">
      <w:pPr>
        <w:numPr>
          <w:ilvl w:val="0"/>
          <w:numId w:val="43"/>
        </w:numPr>
        <w:ind w:left="425"/>
        <w:rPr>
          <w:b/>
        </w:rPr>
      </w:pPr>
      <w:r w:rsidRPr="00E70771">
        <w:rPr>
          <w:b/>
        </w:rPr>
        <w:t>Web Tabs</w:t>
      </w:r>
    </w:p>
    <w:p w14:paraId="3D3E24BD" w14:textId="141437BC" w:rsidR="00E70771" w:rsidRPr="00E70771" w:rsidRDefault="00E70771" w:rsidP="00E70771">
      <w:pPr>
        <w:ind w:left="425"/>
        <w:rPr>
          <w:b/>
        </w:rPr>
      </w:pPr>
      <w:r w:rsidRPr="00E70771">
        <w:rPr>
          <w:b/>
        </w:rPr>
        <w:t xml:space="preserve"> </w:t>
      </w:r>
      <w:r w:rsidRPr="00E70771">
        <w:rPr>
          <w:rFonts w:ascii="Times New Roman" w:eastAsia="Times New Roman" w:hAnsi="Times New Roman" w:cs="Times New Roman"/>
          <w:sz w:val="24"/>
          <w:szCs w:val="24"/>
          <w:highlight w:val="white"/>
        </w:rPr>
        <w:t xml:space="preserve">Web Tabs are custom tabs that display web content or applications embedded in the salesforce.com window. </w:t>
      </w:r>
    </w:p>
    <w:p w14:paraId="1775D7CC" w14:textId="13ABB4A7" w:rsidR="00193D31" w:rsidRPr="00E70771" w:rsidRDefault="00000000" w:rsidP="00E70771">
      <w:pPr>
        <w:numPr>
          <w:ilvl w:val="0"/>
          <w:numId w:val="43"/>
        </w:numPr>
        <w:ind w:left="425"/>
        <w:rPr>
          <w:b/>
        </w:rPr>
      </w:pPr>
      <w:r w:rsidRPr="00E70771">
        <w:rPr>
          <w:b/>
        </w:rPr>
        <w:t>Visualforce Tabs</w:t>
      </w:r>
    </w:p>
    <w:p w14:paraId="1EE46A41" w14:textId="77777777" w:rsidR="00193D31"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Visualforce Tabs are custom tabs that display a Visualforce page. Visualforce tabs look and behave like standard salesforce.com tabs such as accounts, contacts, and opportunities.</w:t>
      </w:r>
    </w:p>
    <w:p w14:paraId="3BCCFB7B" w14:textId="77777777" w:rsidR="00193D31" w:rsidRDefault="00000000">
      <w:pPr>
        <w:numPr>
          <w:ilvl w:val="0"/>
          <w:numId w:val="43"/>
        </w:numPr>
        <w:ind w:left="425"/>
        <w:rPr>
          <w:b/>
        </w:rPr>
      </w:pPr>
      <w:r>
        <w:rPr>
          <w:b/>
        </w:rPr>
        <w:t>Lightning Component Tabs</w:t>
      </w:r>
    </w:p>
    <w:p w14:paraId="41D87C8B" w14:textId="77777777" w:rsidR="00193D31" w:rsidRDefault="00000000">
      <w:pPr>
        <w:ind w:left="42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Lightning Component tabs allow you to add Lightning components to the navigation menu in Lightning Experience and the mobile app.</w:t>
      </w:r>
    </w:p>
    <w:p w14:paraId="292EB8B0" w14:textId="77777777" w:rsidR="00193D31" w:rsidRDefault="00000000">
      <w:pPr>
        <w:numPr>
          <w:ilvl w:val="0"/>
          <w:numId w:val="43"/>
        </w:numPr>
        <w:ind w:left="425"/>
        <w:rPr>
          <w:b/>
        </w:rPr>
      </w:pPr>
      <w:r>
        <w:rPr>
          <w:b/>
        </w:rPr>
        <w:t>Lightning Page Tabs</w:t>
      </w:r>
    </w:p>
    <w:p w14:paraId="007009C3" w14:textId="77777777" w:rsidR="00193D31"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Lightning Page Tabs let you add Lightning Pages to the mobile app navigation menu.</w:t>
      </w:r>
    </w:p>
    <w:p w14:paraId="00609242" w14:textId="77CD152F" w:rsidR="00193D31" w:rsidRDefault="00000000" w:rsidP="007D27A4">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Lightning Page tabs don't work like other custom tabs. Lightning Page tabs also don't show up in the Available Tabs list when you customize the tabs for your apps.</w:t>
      </w:r>
    </w:p>
    <w:p w14:paraId="13D7AB0C" w14:textId="77777777" w:rsidR="00193D31" w:rsidRDefault="00000000">
      <w:pPr>
        <w:pStyle w:val="Heading2"/>
        <w:rPr>
          <w:rFonts w:ascii="Times New Roman" w:eastAsia="Times New Roman" w:hAnsi="Times New Roman" w:cs="Times New Roman"/>
          <w:b/>
          <w:sz w:val="24"/>
          <w:szCs w:val="24"/>
        </w:rPr>
      </w:pPr>
      <w:bookmarkStart w:id="16" w:name="_2jxsxqh" w:colFirst="0" w:colLast="0"/>
      <w:bookmarkEnd w:id="16"/>
      <w:r>
        <w:rPr>
          <w:rFonts w:ascii="Times New Roman" w:eastAsia="Times New Roman" w:hAnsi="Times New Roman" w:cs="Times New Roman"/>
          <w:b/>
          <w:sz w:val="24"/>
          <w:szCs w:val="24"/>
        </w:rPr>
        <w:t>Activity 1: Creating a Custom Tab</w:t>
      </w:r>
    </w:p>
    <w:p w14:paraId="53C9A042" w14:textId="38077DE2" w:rsidR="00193D31" w:rsidRDefault="00000000">
      <w:pPr>
        <w:widowControl w:val="0"/>
        <w:spacing w:before="37"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create a Tab:</w:t>
      </w:r>
    </w:p>
    <w:p w14:paraId="5A714C0A" w14:textId="1752C881" w:rsidR="00193D31" w:rsidRPr="00E70771" w:rsidRDefault="00000000" w:rsidP="00E70771">
      <w:pPr>
        <w:widowControl w:val="0"/>
        <w:numPr>
          <w:ilvl w:val="0"/>
          <w:numId w:val="37"/>
        </w:numPr>
        <w:spacing w:before="37" w:line="264" w:lineRule="auto"/>
        <w:ind w:right="352"/>
        <w:rPr>
          <w:rFonts w:ascii="Times New Roman" w:eastAsia="Times New Roman" w:hAnsi="Times New Roman" w:cs="Times New Roman"/>
          <w:sz w:val="24"/>
          <w:szCs w:val="24"/>
        </w:rPr>
      </w:pPr>
      <w:r>
        <w:rPr>
          <w:rFonts w:ascii="Cardo" w:eastAsia="Cardo" w:hAnsi="Cardo" w:cs="Cardo"/>
          <w:sz w:val="24"/>
          <w:szCs w:val="24"/>
        </w:rPr>
        <w:t xml:space="preserve">Go to setup page → type Tabs in Quick Find bar → click on tabs → New (under custom object tab) </w:t>
      </w:r>
    </w:p>
    <w:p w14:paraId="477F0236" w14:textId="5E54371A" w:rsidR="00193D31" w:rsidRDefault="00000000">
      <w:pPr>
        <w:widowControl w:val="0"/>
        <w:numPr>
          <w:ilvl w:val="0"/>
          <w:numId w:val="37"/>
        </w:numPr>
        <w:spacing w:line="264" w:lineRule="auto"/>
        <w:ind w:right="80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sidR="00E70771">
        <w:rPr>
          <w:rFonts w:ascii="Times New Roman" w:eastAsia="Times New Roman" w:hAnsi="Times New Roman" w:cs="Times New Roman"/>
          <w:sz w:val="24"/>
          <w:szCs w:val="24"/>
        </w:rPr>
        <w:t>Object(supplier</w:t>
      </w:r>
      <w:r>
        <w:rPr>
          <w:rFonts w:ascii="Cardo" w:eastAsia="Cardo" w:hAnsi="Cardo" w:cs="Cardo"/>
          <w:sz w:val="24"/>
          <w:szCs w:val="24"/>
        </w:rPr>
        <w:t xml:space="preserve">) → Select the tab style → Next (Add to profiles page) keep it as default → Next (Add to Custom </w:t>
      </w:r>
      <w:r w:rsidR="00E70771">
        <w:rPr>
          <w:rFonts w:ascii="Cardo" w:eastAsia="Cardo" w:hAnsi="Cardo" w:cs="Cardo"/>
          <w:sz w:val="24"/>
          <w:szCs w:val="24"/>
        </w:rPr>
        <w:t>App) uncheck</w:t>
      </w:r>
      <w:r>
        <w:rPr>
          <w:rFonts w:ascii="Cardo" w:eastAsia="Cardo" w:hAnsi="Cardo" w:cs="Cardo"/>
          <w:sz w:val="24"/>
          <w:szCs w:val="24"/>
        </w:rPr>
        <w:t xml:space="preserve"> the include </w:t>
      </w:r>
      <w:r w:rsidR="00E70771">
        <w:rPr>
          <w:rFonts w:ascii="Cardo" w:eastAsia="Cardo" w:hAnsi="Cardo" w:cs="Cardo"/>
          <w:sz w:val="24"/>
          <w:szCs w:val="24"/>
        </w:rPr>
        <w:t>tab.</w:t>
      </w:r>
    </w:p>
    <w:p w14:paraId="6E849EA4" w14:textId="6E401B99" w:rsidR="00193D31" w:rsidRDefault="00000000">
      <w:pPr>
        <w:widowControl w:val="0"/>
        <w:numPr>
          <w:ilvl w:val="0"/>
          <w:numId w:val="37"/>
        </w:numPr>
        <w:spacing w:line="264" w:lineRule="auto"/>
        <w:ind w:right="801"/>
        <w:rPr>
          <w:rFonts w:ascii="Times New Roman" w:eastAsia="Times New Roman" w:hAnsi="Times New Roman" w:cs="Times New Roman"/>
          <w:sz w:val="24"/>
          <w:szCs w:val="24"/>
        </w:rPr>
      </w:pPr>
      <w:r>
        <w:rPr>
          <w:rFonts w:ascii="Times New Roman" w:eastAsia="Times New Roman" w:hAnsi="Times New Roman" w:cs="Times New Roman"/>
          <w:sz w:val="24"/>
          <w:szCs w:val="24"/>
        </w:rPr>
        <w:t>Make sure that the Append tab to users' existing personal customizations is checked.</w:t>
      </w:r>
    </w:p>
    <w:p w14:paraId="70C6EF4A" w14:textId="77777777" w:rsidR="00193D31" w:rsidRDefault="00000000">
      <w:pPr>
        <w:widowControl w:val="0"/>
        <w:numPr>
          <w:ilvl w:val="0"/>
          <w:numId w:val="37"/>
        </w:numPr>
        <w:spacing w:line="264" w:lineRule="auto"/>
        <w:ind w:right="801"/>
        <w:rPr>
          <w:rFonts w:ascii="Times New Roman" w:eastAsia="Times New Roman" w:hAnsi="Times New Roman" w:cs="Times New Roman"/>
          <w:sz w:val="24"/>
          <w:szCs w:val="24"/>
        </w:rPr>
      </w:pPr>
      <w:r>
        <w:rPr>
          <w:rFonts w:ascii="Times New Roman" w:eastAsia="Times New Roman" w:hAnsi="Times New Roman" w:cs="Times New Roman"/>
          <w:sz w:val="24"/>
          <w:szCs w:val="24"/>
        </w:rPr>
        <w:t>Click save.</w:t>
      </w:r>
    </w:p>
    <w:p w14:paraId="5141E110" w14:textId="13D17223" w:rsidR="00193D31" w:rsidRPr="00A243D2" w:rsidRDefault="00E7077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6D7A22A" wp14:editId="6F8471AD">
            <wp:extent cx="5943600" cy="2804160"/>
            <wp:effectExtent l="0" t="0" r="0" b="0"/>
            <wp:docPr id="948855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556" name="Picture 5"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67641168" w14:textId="77777777" w:rsidR="00193D31" w:rsidRDefault="00000000">
      <w:pPr>
        <w:pStyle w:val="Heading2"/>
        <w:rPr>
          <w:rFonts w:ascii="Times New Roman" w:eastAsia="Times New Roman" w:hAnsi="Times New Roman" w:cs="Times New Roman"/>
          <w:b/>
          <w:sz w:val="24"/>
          <w:szCs w:val="24"/>
        </w:rPr>
      </w:pPr>
      <w:bookmarkStart w:id="17" w:name="_z337ya" w:colFirst="0" w:colLast="0"/>
      <w:bookmarkEnd w:id="17"/>
      <w:r>
        <w:rPr>
          <w:rFonts w:ascii="Times New Roman" w:eastAsia="Times New Roman" w:hAnsi="Times New Roman" w:cs="Times New Roman"/>
          <w:b/>
          <w:sz w:val="24"/>
          <w:szCs w:val="24"/>
        </w:rPr>
        <w:t>Activity 2: Creating Remaining Tabs</w:t>
      </w:r>
    </w:p>
    <w:p w14:paraId="04FCABFC" w14:textId="58BFD9DE" w:rsidR="00193D31" w:rsidRDefault="00000000">
      <w:pPr>
        <w:numPr>
          <w:ilvl w:val="0"/>
          <w:numId w:val="44"/>
        </w:numPr>
      </w:pPr>
      <w:r>
        <w:t xml:space="preserve">Now create the Tabs for the remaining Objects, they are </w:t>
      </w:r>
      <w:r w:rsidR="00E70771">
        <w:t>“rice</w:t>
      </w:r>
      <w:r>
        <w:t xml:space="preserve"> mill, </w:t>
      </w:r>
      <w:r w:rsidR="00A243D2">
        <w:rPr>
          <w:rFonts w:ascii="Times New Roman" w:eastAsia="Times New Roman" w:hAnsi="Times New Roman" w:cs="Times New Roman"/>
          <w:b/>
          <w:sz w:val="24"/>
          <w:szCs w:val="24"/>
        </w:rPr>
        <w:t>consumer,</w:t>
      </w:r>
      <w:r>
        <w:t xml:space="preserve"> rice details”.</w:t>
      </w:r>
    </w:p>
    <w:p w14:paraId="6C5E96EB" w14:textId="1C1F30C3" w:rsidR="00193D31" w:rsidRDefault="00000000">
      <w:pPr>
        <w:numPr>
          <w:ilvl w:val="0"/>
          <w:numId w:val="44"/>
        </w:numPr>
      </w:pPr>
      <w:r>
        <w:t>Follow the same steps as mentioned in Activity -</w:t>
      </w:r>
      <w:r w:rsidR="00E70771">
        <w:t>1.</w:t>
      </w:r>
    </w:p>
    <w:p w14:paraId="27C01FF5" w14:textId="7D77D9CA" w:rsidR="00193D31" w:rsidRDefault="00A243D2" w:rsidP="00A243D2">
      <w:pPr>
        <w:ind w:left="360"/>
      </w:pPr>
      <w:r>
        <w:rPr>
          <w:noProof/>
        </w:rPr>
        <w:lastRenderedPageBreak/>
        <w:drawing>
          <wp:inline distT="0" distB="0" distL="0" distR="0" wp14:anchorId="2E6B53C8" wp14:editId="144A012A">
            <wp:extent cx="5463540" cy="3108906"/>
            <wp:effectExtent l="0" t="0" r="3810" b="0"/>
            <wp:docPr id="15811296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29609" name="Picture 158112960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92048" cy="3125128"/>
                    </a:xfrm>
                    <a:prstGeom prst="rect">
                      <a:avLst/>
                    </a:prstGeom>
                  </pic:spPr>
                </pic:pic>
              </a:graphicData>
            </a:graphic>
          </wp:inline>
        </w:drawing>
      </w:r>
    </w:p>
    <w:p w14:paraId="1096C3A9" w14:textId="77777777" w:rsidR="00193D31" w:rsidRDefault="00000000">
      <w:pPr>
        <w:pStyle w:val="Heading1"/>
        <w:rPr>
          <w:rFonts w:ascii="Times New Roman" w:eastAsia="Times New Roman" w:hAnsi="Times New Roman" w:cs="Times New Roman"/>
          <w:b/>
          <w:sz w:val="28"/>
          <w:szCs w:val="28"/>
          <w:u w:val="single"/>
        </w:rPr>
      </w:pPr>
      <w:bookmarkStart w:id="18" w:name="_3j2qqm3" w:colFirst="0" w:colLast="0"/>
      <w:bookmarkEnd w:id="18"/>
      <w:r>
        <w:rPr>
          <w:rFonts w:ascii="Times New Roman" w:eastAsia="Times New Roman" w:hAnsi="Times New Roman" w:cs="Times New Roman"/>
          <w:b/>
          <w:sz w:val="28"/>
          <w:szCs w:val="28"/>
          <w:u w:val="single"/>
        </w:rPr>
        <w:t xml:space="preserve">Milestone 4- The Lightning App: </w:t>
      </w:r>
    </w:p>
    <w:p w14:paraId="02DCF314" w14:textId="77777777"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app is a collection of items that work together to serve a particular function. In Lightning Experience, Lightning apps give your users access to sets of objects, tabs, and other items all in one convenient bundle in the navigation bar. </w:t>
      </w:r>
    </w:p>
    <w:p w14:paraId="71660115" w14:textId="55B8ADC1"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Lightning apps let you brand your apps with a custom color and </w:t>
      </w:r>
      <w:proofErr w:type="spellStart"/>
      <w:proofErr w:type="gramStart"/>
      <w:r>
        <w:rPr>
          <w:rFonts w:ascii="Times New Roman" w:eastAsia="Times New Roman" w:hAnsi="Times New Roman" w:cs="Times New Roman"/>
          <w:sz w:val="24"/>
          <w:szCs w:val="24"/>
        </w:rPr>
        <w:t>logo.</w:t>
      </w:r>
      <w:r w:rsidR="00A243D2">
        <w:rPr>
          <w:rFonts w:ascii="Times New Roman" w:eastAsia="Times New Roman" w:hAnsi="Times New Roman" w:cs="Times New Roman"/>
          <w:sz w:val="24"/>
          <w:szCs w:val="24"/>
        </w:rPr>
        <w:t>Also</w:t>
      </w:r>
      <w:proofErr w:type="spellEnd"/>
      <w:proofErr w:type="gramEnd"/>
      <w:r>
        <w:rPr>
          <w:rFonts w:ascii="Times New Roman" w:eastAsia="Times New Roman" w:hAnsi="Times New Roman" w:cs="Times New Roman"/>
          <w:sz w:val="24"/>
          <w:szCs w:val="24"/>
        </w:rPr>
        <w:t xml:space="preserve"> include a utility bar and Lightning page tabs in your Lightning app. Members of </w:t>
      </w:r>
      <w:r w:rsidR="00A243D2">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org can work more efficiently by easily switching between apps. </w:t>
      </w:r>
    </w:p>
    <w:p w14:paraId="69FD896A" w14:textId="02E597F3" w:rsidR="00193D31" w:rsidRDefault="00000000" w:rsidP="006E23E3">
      <w:pPr>
        <w:pStyle w:val="Heading2"/>
        <w:widowControl w:val="0"/>
        <w:spacing w:before="37" w:line="240" w:lineRule="auto"/>
        <w:rPr>
          <w:rFonts w:ascii="Times New Roman" w:eastAsia="Times New Roman" w:hAnsi="Times New Roman" w:cs="Times New Roman"/>
          <w:b/>
          <w:sz w:val="24"/>
          <w:szCs w:val="24"/>
        </w:rPr>
      </w:pPr>
      <w:bookmarkStart w:id="19" w:name="_1y810tw" w:colFirst="0" w:colLast="0"/>
      <w:bookmarkEnd w:id="19"/>
      <w:r>
        <w:rPr>
          <w:rFonts w:ascii="Times New Roman" w:eastAsia="Times New Roman" w:hAnsi="Times New Roman" w:cs="Times New Roman"/>
          <w:b/>
          <w:sz w:val="24"/>
          <w:szCs w:val="24"/>
        </w:rPr>
        <w:br/>
        <w:t>Activity 1: Create a Lightning App</w:t>
      </w:r>
    </w:p>
    <w:p w14:paraId="3E8D986D" w14:textId="77777777" w:rsidR="00193D31" w:rsidRDefault="00000000">
      <w:pPr>
        <w:numPr>
          <w:ilvl w:val="0"/>
          <w:numId w:val="41"/>
        </w:numPr>
        <w:spacing w:before="300"/>
        <w:ind w:left="425"/>
        <w:rPr>
          <w:rFonts w:ascii="Times New Roman" w:eastAsia="Times New Roman" w:hAnsi="Times New Roman" w:cs="Times New Roman"/>
          <w:sz w:val="24"/>
          <w:szCs w:val="24"/>
        </w:rPr>
      </w:pPr>
      <w:r>
        <w:rPr>
          <w:rFonts w:ascii="Cardo" w:eastAsia="Cardo" w:hAnsi="Cardo" w:cs="Cardo"/>
          <w:sz w:val="24"/>
          <w:szCs w:val="24"/>
        </w:rPr>
        <w:t xml:space="preserve">Go to setup page → search “app manager” in quick find → select “app manager” → click on </w:t>
      </w:r>
      <w:proofErr w:type="gramStart"/>
      <w:r>
        <w:rPr>
          <w:rFonts w:ascii="Cardo" w:eastAsia="Cardo" w:hAnsi="Cardo" w:cs="Cardo"/>
          <w:sz w:val="24"/>
          <w:szCs w:val="24"/>
        </w:rPr>
        <w:t>New</w:t>
      </w:r>
      <w:proofErr w:type="gramEnd"/>
      <w:r>
        <w:rPr>
          <w:rFonts w:ascii="Cardo" w:eastAsia="Cardo" w:hAnsi="Cardo" w:cs="Cardo"/>
          <w:sz w:val="24"/>
          <w:szCs w:val="24"/>
        </w:rPr>
        <w:t xml:space="preserve"> lightning App.</w:t>
      </w:r>
    </w:p>
    <w:p w14:paraId="591D5D2C" w14:textId="3B960A14" w:rsidR="00193D31" w:rsidRDefault="00A243D2">
      <w:pPr>
        <w:spacing w:before="300"/>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60D7E7B" wp14:editId="52D6C4D5">
            <wp:extent cx="5943600" cy="2884805"/>
            <wp:effectExtent l="0" t="0" r="0" b="0"/>
            <wp:docPr id="7868207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20774" name="Picture 78682077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14:paraId="568C3713" w14:textId="058258AD" w:rsidR="00193D31" w:rsidRDefault="00000000">
      <w:pPr>
        <w:numPr>
          <w:ilvl w:val="0"/>
          <w:numId w:val="41"/>
        </w:numPr>
        <w:spacing w:before="300"/>
        <w:ind w:left="425"/>
        <w:rPr>
          <w:rFonts w:ascii="Times New Roman" w:eastAsia="Times New Roman" w:hAnsi="Times New Roman" w:cs="Times New Roman"/>
          <w:sz w:val="24"/>
          <w:szCs w:val="24"/>
        </w:rPr>
      </w:pPr>
      <w:r>
        <w:rPr>
          <w:rFonts w:ascii="Cardo" w:eastAsia="Cardo" w:hAnsi="Cardo" w:cs="Cardo"/>
          <w:sz w:val="24"/>
          <w:szCs w:val="24"/>
        </w:rPr>
        <w:t>Fill the app name in app details as MY RICE →</w:t>
      </w:r>
      <w:r w:rsidR="00A243D2">
        <w:rPr>
          <w:rFonts w:ascii="Cardo" w:eastAsia="Cardo" w:hAnsi="Cardo" w:cs="Cardo"/>
          <w:sz w:val="24"/>
          <w:szCs w:val="24"/>
        </w:rPr>
        <w:t>Next →</w:t>
      </w:r>
      <w:r>
        <w:rPr>
          <w:rFonts w:ascii="Cardo" w:eastAsia="Cardo" w:hAnsi="Cardo" w:cs="Cardo"/>
          <w:sz w:val="24"/>
          <w:szCs w:val="24"/>
        </w:rPr>
        <w:t xml:space="preserve"> (App option page) keep it as default → Next → (Utility Items) keep it as default → Next.</w:t>
      </w:r>
      <w:r>
        <w:rPr>
          <w:rFonts w:ascii="Cardo" w:eastAsia="Cardo" w:hAnsi="Cardo" w:cs="Cardo"/>
          <w:sz w:val="24"/>
          <w:szCs w:val="24"/>
        </w:rPr>
        <w:br/>
      </w:r>
      <w:r w:rsidR="008A6394">
        <w:rPr>
          <w:rFonts w:ascii="Times New Roman" w:eastAsia="Times New Roman" w:hAnsi="Times New Roman" w:cs="Times New Roman"/>
          <w:noProof/>
          <w:sz w:val="24"/>
          <w:szCs w:val="24"/>
        </w:rPr>
        <w:drawing>
          <wp:inline distT="0" distB="0" distL="0" distR="0" wp14:anchorId="7490A0CA" wp14:editId="25E671C6">
            <wp:extent cx="5943600" cy="2841625"/>
            <wp:effectExtent l="0" t="0" r="0" b="0"/>
            <wp:docPr id="1993198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9813" name="Picture 1993198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14:paraId="5C29C8CA" w14:textId="77777777" w:rsidR="00193D31" w:rsidRDefault="00000000">
      <w:pPr>
        <w:numPr>
          <w:ilvl w:val="0"/>
          <w:numId w:val="41"/>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Upload a photo that is related to your app.</w:t>
      </w:r>
    </w:p>
    <w:p w14:paraId="421351D5" w14:textId="3AAEC8E7" w:rsidR="008A6394" w:rsidRPr="008A6394" w:rsidRDefault="00000000" w:rsidP="008A6394">
      <w:pPr>
        <w:numPr>
          <w:ilvl w:val="0"/>
          <w:numId w:val="41"/>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To Add Navigation Items:</w:t>
      </w:r>
      <w:r w:rsidRPr="008A6394">
        <w:rPr>
          <w:rFonts w:ascii="Times New Roman" w:eastAsia="Times New Roman" w:hAnsi="Times New Roman" w:cs="Times New Roman"/>
          <w:sz w:val="24"/>
          <w:szCs w:val="24"/>
        </w:rPr>
        <w:br/>
        <w:t xml:space="preserve">Select the items (supplier, rice mill, </w:t>
      </w:r>
      <w:r w:rsidR="008A6394" w:rsidRPr="008A6394">
        <w:rPr>
          <w:rFonts w:ascii="Times New Roman" w:eastAsia="Times New Roman" w:hAnsi="Times New Roman" w:cs="Times New Roman"/>
          <w:sz w:val="24"/>
          <w:szCs w:val="24"/>
        </w:rPr>
        <w:t>consumer</w:t>
      </w:r>
      <w:r w:rsidR="008A6394" w:rsidRPr="008A6394">
        <w:rPr>
          <w:rFonts w:ascii="Times New Roman" w:eastAsia="Times New Roman" w:hAnsi="Times New Roman" w:cs="Times New Roman"/>
          <w:b/>
          <w:sz w:val="24"/>
          <w:szCs w:val="24"/>
        </w:rPr>
        <w:t>,</w:t>
      </w:r>
      <w:r w:rsidRPr="008A6394">
        <w:rPr>
          <w:rFonts w:ascii="Cardo" w:eastAsia="Cardo" w:hAnsi="Cardo" w:cs="Cardo"/>
          <w:sz w:val="24"/>
          <w:szCs w:val="24"/>
        </w:rPr>
        <w:t xml:space="preserve"> Rice </w:t>
      </w:r>
      <w:proofErr w:type="gramStart"/>
      <w:r w:rsidRPr="008A6394">
        <w:rPr>
          <w:rFonts w:ascii="Cardo" w:eastAsia="Cardo" w:hAnsi="Cardo" w:cs="Cardo"/>
          <w:sz w:val="24"/>
          <w:szCs w:val="24"/>
        </w:rPr>
        <w:t>details )</w:t>
      </w:r>
      <w:proofErr w:type="gramEnd"/>
      <w:r w:rsidRPr="008A6394">
        <w:rPr>
          <w:rFonts w:ascii="Cardo" w:eastAsia="Cardo" w:hAnsi="Cardo" w:cs="Cardo"/>
          <w:sz w:val="24"/>
          <w:szCs w:val="24"/>
        </w:rPr>
        <w:t xml:space="preserve"> from the search bar and move it using the arrow button → Next.</w:t>
      </w:r>
    </w:p>
    <w:p w14:paraId="4A08D502" w14:textId="30CDF431" w:rsidR="00193D31" w:rsidRPr="008A6394" w:rsidRDefault="008A6394" w:rsidP="008A6394">
      <w:pPr>
        <w:ind w:left="425"/>
        <w:rPr>
          <w:rFonts w:ascii="Times New Roman" w:eastAsia="Times New Roman" w:hAnsi="Times New Roman" w:cs="Times New Roman"/>
          <w:sz w:val="24"/>
          <w:szCs w:val="24"/>
        </w:rPr>
      </w:pPr>
      <w:r>
        <w:rPr>
          <w:rFonts w:ascii="Cardo" w:eastAsia="Cardo" w:hAnsi="Cardo" w:cs="Cardo"/>
          <w:noProof/>
          <w:sz w:val="24"/>
          <w:szCs w:val="24"/>
        </w:rPr>
        <w:lastRenderedPageBreak/>
        <w:drawing>
          <wp:inline distT="0" distB="0" distL="0" distR="0" wp14:anchorId="681DCC0C" wp14:editId="3CC3281B">
            <wp:extent cx="5943600" cy="2804160"/>
            <wp:effectExtent l="0" t="0" r="0" b="0"/>
            <wp:docPr id="117191275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12752" name="Picture 10"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r w:rsidRPr="008A6394">
        <w:rPr>
          <w:rFonts w:ascii="Cardo" w:eastAsia="Cardo" w:hAnsi="Cardo" w:cs="Cardo"/>
          <w:sz w:val="24"/>
          <w:szCs w:val="24"/>
        </w:rPr>
        <w:br/>
      </w:r>
    </w:p>
    <w:p w14:paraId="49327DD5" w14:textId="77777777" w:rsidR="007D27A4" w:rsidRDefault="00000000" w:rsidP="007D27A4">
      <w:pPr>
        <w:numPr>
          <w:ilvl w:val="0"/>
          <w:numId w:val="41"/>
        </w:numPr>
        <w:spacing w:after="240"/>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To Add User Profiles:</w:t>
      </w:r>
    </w:p>
    <w:p w14:paraId="3844B055" w14:textId="684564A2" w:rsidR="008A6394" w:rsidRPr="007D27A4" w:rsidRDefault="00000000" w:rsidP="007D27A4">
      <w:pPr>
        <w:spacing w:after="240"/>
        <w:ind w:left="425"/>
        <w:rPr>
          <w:rFonts w:ascii="Times New Roman" w:eastAsia="Times New Roman" w:hAnsi="Times New Roman" w:cs="Times New Roman"/>
          <w:sz w:val="24"/>
          <w:szCs w:val="24"/>
        </w:rPr>
      </w:pPr>
      <w:r w:rsidRPr="007D27A4">
        <w:rPr>
          <w:rFonts w:ascii="Cardo" w:eastAsia="Cardo" w:hAnsi="Cardo" w:cs="Cardo"/>
          <w:sz w:val="24"/>
          <w:szCs w:val="24"/>
        </w:rPr>
        <w:t>Search profiles (System administrator) in the search bar → click on the arrow button → save &amp; finish.</w:t>
      </w:r>
    </w:p>
    <w:p w14:paraId="62D24D05" w14:textId="732317B0" w:rsidR="00193D31" w:rsidRDefault="008A6394">
      <w:pPr>
        <w:spacing w:before="300"/>
        <w:ind w:left="425"/>
        <w:rPr>
          <w:rFonts w:ascii="Times New Roman" w:eastAsia="Times New Roman" w:hAnsi="Times New Roman" w:cs="Times New Roman"/>
          <w:sz w:val="24"/>
          <w:szCs w:val="24"/>
        </w:rPr>
      </w:pPr>
      <w:r>
        <w:rPr>
          <w:rFonts w:ascii="Cardo" w:eastAsia="Cardo" w:hAnsi="Cardo" w:cs="Cardo"/>
          <w:noProof/>
          <w:sz w:val="24"/>
          <w:szCs w:val="24"/>
        </w:rPr>
        <w:drawing>
          <wp:inline distT="0" distB="0" distL="0" distR="0" wp14:anchorId="24509FB8" wp14:editId="01ABF42E">
            <wp:extent cx="5943600" cy="2838450"/>
            <wp:effectExtent l="0" t="0" r="0" b="0"/>
            <wp:docPr id="19748646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64678" name="Picture 19748646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r>
        <w:rPr>
          <w:rFonts w:ascii="Cardo" w:eastAsia="Cardo" w:hAnsi="Cardo" w:cs="Cardo"/>
          <w:sz w:val="24"/>
          <w:szCs w:val="24"/>
        </w:rPr>
        <w:tab/>
      </w:r>
    </w:p>
    <w:p w14:paraId="38E1AF21" w14:textId="206CD4F2" w:rsidR="00193D31" w:rsidRDefault="00000000">
      <w:pPr>
        <w:pStyle w:val="Heading1"/>
        <w:spacing w:before="300" w:after="300"/>
      </w:pPr>
      <w:bookmarkStart w:id="20" w:name="_4i7ojhp" w:colFirst="0" w:colLast="0"/>
      <w:bookmarkEnd w:id="20"/>
      <w:r>
        <w:rPr>
          <w:rFonts w:ascii="Times New Roman" w:eastAsia="Times New Roman" w:hAnsi="Times New Roman" w:cs="Times New Roman"/>
          <w:b/>
          <w:sz w:val="28"/>
          <w:szCs w:val="28"/>
        </w:rPr>
        <w:t xml:space="preserve">Milestone </w:t>
      </w:r>
      <w:r w:rsidR="008A6394">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xml:space="preserve"> Fields</w:t>
      </w:r>
    </w:p>
    <w:p w14:paraId="4508578F" w14:textId="71CDE0C0" w:rsidR="00193D31" w:rsidRDefault="00000000">
      <w:r>
        <w:t xml:space="preserve">When we talk about Salesforce, Fields represent the data stored in the columns of a relational database. It can also hold any valuable information that </w:t>
      </w:r>
      <w:proofErr w:type="gramStart"/>
      <w:r>
        <w:t>require</w:t>
      </w:r>
      <w:proofErr w:type="gramEnd"/>
      <w:r>
        <w:t xml:space="preserve"> for a specific object. Hence, the overall searching, deletion, and editing of the records become simpler and quicker. </w:t>
      </w:r>
    </w:p>
    <w:p w14:paraId="6C13E93B" w14:textId="77777777"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Types of Fields </w:t>
      </w:r>
    </w:p>
    <w:p w14:paraId="52E765EF" w14:textId="77777777" w:rsidR="00193D31" w:rsidRDefault="00000000">
      <w:pPr>
        <w:numPr>
          <w:ilvl w:val="0"/>
          <w:numId w:val="16"/>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Standard Fields </w:t>
      </w:r>
    </w:p>
    <w:p w14:paraId="123E5213" w14:textId="77777777" w:rsidR="00193D31" w:rsidRDefault="00000000">
      <w:pPr>
        <w:numPr>
          <w:ilvl w:val="0"/>
          <w:numId w:val="16"/>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 Fields </w:t>
      </w:r>
    </w:p>
    <w:p w14:paraId="7BDF6AFB" w14:textId="77777777" w:rsidR="00193D31" w:rsidRDefault="00000000">
      <w:pPr>
        <w:widowControl w:val="0"/>
        <w:spacing w:before="352"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Standard Fields:</w:t>
      </w:r>
      <w:r>
        <w:rPr>
          <w:rFonts w:ascii="Times New Roman" w:eastAsia="Times New Roman" w:hAnsi="Times New Roman" w:cs="Times New Roman"/>
          <w:b/>
          <w:sz w:val="24"/>
          <w:szCs w:val="24"/>
        </w:rPr>
        <w:t xml:space="preserve"> </w:t>
      </w:r>
    </w:p>
    <w:p w14:paraId="45181558" w14:textId="77777777" w:rsidR="00193D31" w:rsidRDefault="00000000">
      <w:pPr>
        <w:widowControl w:val="0"/>
        <w:spacing w:before="46" w:line="264" w:lineRule="auto"/>
        <w:ind w:right="197"/>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As the name suggests, the Standard Fields are the predefined fields in Salesforce that perform 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standard task. The main point is that you can’t simply delete a Standard Field until it is 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non-required standard field. Otherwise, users have the option to delete them at any point from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the application freely. Moreover, we have some fields that you will find common in every</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Salesforce application. They are,</w:t>
      </w:r>
      <w:r>
        <w:rPr>
          <w:rFonts w:ascii="Times New Roman" w:eastAsia="Times New Roman" w:hAnsi="Times New Roman" w:cs="Times New Roman"/>
          <w:sz w:val="24"/>
          <w:szCs w:val="24"/>
        </w:rPr>
        <w:t xml:space="preserve"> </w:t>
      </w:r>
    </w:p>
    <w:p w14:paraId="47F7BC0B" w14:textId="77777777" w:rsidR="00193D31" w:rsidRDefault="00000000">
      <w:pPr>
        <w:widowControl w:val="0"/>
        <w:spacing w:before="13" w:line="240" w:lineRule="auto"/>
        <w:rPr>
          <w:rFonts w:ascii="Times New Roman" w:eastAsia="Times New Roman" w:hAnsi="Times New Roman" w:cs="Times New Roman"/>
          <w:sz w:val="24"/>
          <w:szCs w:val="24"/>
        </w:rPr>
      </w:pPr>
      <w:r>
        <w:rPr>
          <w:sz w:val="24"/>
          <w:szCs w:val="24"/>
          <w:highlight w:val="white"/>
        </w:rPr>
        <w:t xml:space="preserve">● </w:t>
      </w:r>
      <w:r>
        <w:rPr>
          <w:rFonts w:ascii="Times New Roman" w:eastAsia="Times New Roman" w:hAnsi="Times New Roman" w:cs="Times New Roman"/>
          <w:sz w:val="24"/>
          <w:szCs w:val="24"/>
          <w:highlight w:val="white"/>
        </w:rPr>
        <w:t>Created By</w:t>
      </w:r>
      <w:r>
        <w:rPr>
          <w:rFonts w:ascii="Times New Roman" w:eastAsia="Times New Roman" w:hAnsi="Times New Roman" w:cs="Times New Roman"/>
          <w:sz w:val="24"/>
          <w:szCs w:val="24"/>
        </w:rPr>
        <w:t xml:space="preserve"> </w:t>
      </w:r>
    </w:p>
    <w:p w14:paraId="05F5BB21" w14:textId="77777777" w:rsidR="00193D31" w:rsidRDefault="00000000">
      <w:pPr>
        <w:widowControl w:val="0"/>
        <w:spacing w:before="38" w:line="240" w:lineRule="auto"/>
        <w:rPr>
          <w:rFonts w:ascii="Times New Roman" w:eastAsia="Times New Roman" w:hAnsi="Times New Roman" w:cs="Times New Roman"/>
          <w:sz w:val="24"/>
          <w:szCs w:val="24"/>
        </w:rPr>
      </w:pPr>
      <w:r>
        <w:rPr>
          <w:sz w:val="24"/>
          <w:szCs w:val="24"/>
          <w:highlight w:val="white"/>
        </w:rPr>
        <w:t xml:space="preserve">● </w:t>
      </w:r>
      <w:r>
        <w:rPr>
          <w:rFonts w:ascii="Times New Roman" w:eastAsia="Times New Roman" w:hAnsi="Times New Roman" w:cs="Times New Roman"/>
          <w:sz w:val="24"/>
          <w:szCs w:val="24"/>
          <w:highlight w:val="white"/>
        </w:rPr>
        <w:t>Owner</w:t>
      </w:r>
      <w:r>
        <w:rPr>
          <w:rFonts w:ascii="Times New Roman" w:eastAsia="Times New Roman" w:hAnsi="Times New Roman" w:cs="Times New Roman"/>
          <w:sz w:val="24"/>
          <w:szCs w:val="24"/>
        </w:rPr>
        <w:t xml:space="preserve"> </w:t>
      </w:r>
    </w:p>
    <w:p w14:paraId="3F189F41" w14:textId="77777777" w:rsidR="00193D31" w:rsidRDefault="00000000">
      <w:pPr>
        <w:widowControl w:val="0"/>
        <w:spacing w:before="38" w:line="240" w:lineRule="auto"/>
        <w:rPr>
          <w:rFonts w:ascii="Times New Roman" w:eastAsia="Times New Roman" w:hAnsi="Times New Roman" w:cs="Times New Roman"/>
          <w:sz w:val="24"/>
          <w:szCs w:val="24"/>
          <w:highlight w:val="white"/>
        </w:rPr>
      </w:pPr>
      <w:r>
        <w:rPr>
          <w:sz w:val="24"/>
          <w:szCs w:val="24"/>
          <w:highlight w:val="white"/>
        </w:rPr>
        <w:t xml:space="preserve">● </w:t>
      </w:r>
      <w:r>
        <w:rPr>
          <w:rFonts w:ascii="Times New Roman" w:eastAsia="Times New Roman" w:hAnsi="Times New Roman" w:cs="Times New Roman"/>
          <w:sz w:val="24"/>
          <w:szCs w:val="24"/>
          <w:highlight w:val="white"/>
        </w:rPr>
        <w:t>Last Modified</w:t>
      </w:r>
    </w:p>
    <w:p w14:paraId="2EA25848" w14:textId="213A0616" w:rsidR="00193D31" w:rsidRDefault="00000000">
      <w:pPr>
        <w:widowControl w:val="0"/>
        <w:spacing w:before="38" w:line="240" w:lineRule="auto"/>
        <w:rPr>
          <w:rFonts w:ascii="Times New Roman" w:eastAsia="Times New Roman" w:hAnsi="Times New Roman" w:cs="Times New Roman"/>
          <w:sz w:val="24"/>
          <w:szCs w:val="24"/>
        </w:rPr>
      </w:pPr>
      <w:r>
        <w:rPr>
          <w:sz w:val="24"/>
          <w:szCs w:val="24"/>
          <w:highlight w:val="white"/>
        </w:rPr>
        <w:t xml:space="preserve">● </w:t>
      </w:r>
      <w:r>
        <w:rPr>
          <w:rFonts w:ascii="Times New Roman" w:eastAsia="Times New Roman" w:hAnsi="Times New Roman" w:cs="Times New Roman"/>
          <w:sz w:val="24"/>
          <w:szCs w:val="24"/>
          <w:highlight w:val="white"/>
        </w:rPr>
        <w:t xml:space="preserve">Field Made During </w:t>
      </w:r>
      <w:r w:rsidR="006A0DF4">
        <w:rPr>
          <w:rFonts w:ascii="Times New Roman" w:eastAsia="Times New Roman" w:hAnsi="Times New Roman" w:cs="Times New Roman"/>
          <w:sz w:val="24"/>
          <w:szCs w:val="24"/>
          <w:highlight w:val="white"/>
        </w:rPr>
        <w:t>Object</w:t>
      </w:r>
      <w:r>
        <w:rPr>
          <w:rFonts w:ascii="Times New Roman" w:eastAsia="Times New Roman" w:hAnsi="Times New Roman" w:cs="Times New Roman"/>
          <w:sz w:val="24"/>
          <w:szCs w:val="24"/>
          <w:highlight w:val="white"/>
        </w:rPr>
        <w:t xml:space="preserve"> Creation</w:t>
      </w:r>
      <w:r>
        <w:rPr>
          <w:rFonts w:ascii="Times New Roman" w:eastAsia="Times New Roman" w:hAnsi="Times New Roman" w:cs="Times New Roman"/>
          <w:sz w:val="24"/>
          <w:szCs w:val="24"/>
        </w:rPr>
        <w:t xml:space="preserve"> </w:t>
      </w:r>
    </w:p>
    <w:p w14:paraId="25218991" w14:textId="77777777" w:rsidR="00193D31" w:rsidRDefault="00193D31">
      <w:pPr>
        <w:widowControl w:val="0"/>
        <w:spacing w:before="38" w:line="240" w:lineRule="auto"/>
        <w:rPr>
          <w:rFonts w:ascii="Times New Roman" w:eastAsia="Times New Roman" w:hAnsi="Times New Roman" w:cs="Times New Roman"/>
          <w:sz w:val="24"/>
          <w:szCs w:val="24"/>
        </w:rPr>
      </w:pPr>
    </w:p>
    <w:p w14:paraId="12A73720" w14:textId="77777777" w:rsidR="00193D31" w:rsidRDefault="00000000">
      <w:pPr>
        <w:widowControl w:val="0"/>
        <w:spacing w:before="38"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Custom Fields</w:t>
      </w:r>
      <w:r>
        <w:rPr>
          <w:rFonts w:ascii="Times New Roman" w:eastAsia="Times New Roman" w:hAnsi="Times New Roman" w:cs="Times New Roman"/>
          <w:b/>
          <w:sz w:val="26"/>
          <w:szCs w:val="26"/>
          <w:highlight w:val="white"/>
        </w:rPr>
        <w:t>:</w:t>
      </w:r>
      <w:r>
        <w:rPr>
          <w:rFonts w:ascii="Times New Roman" w:eastAsia="Times New Roman" w:hAnsi="Times New Roman" w:cs="Times New Roman"/>
          <w:b/>
          <w:sz w:val="24"/>
          <w:szCs w:val="24"/>
        </w:rPr>
        <w:t xml:space="preserve"> </w:t>
      </w:r>
    </w:p>
    <w:p w14:paraId="2D8C6DB4" w14:textId="31122C32" w:rsidR="00193D31" w:rsidRPr="007D27A4" w:rsidRDefault="00000000" w:rsidP="007D27A4">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On the other side of the coin, Custom Fields are highly flexible, and users can change them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according to requirements. Moreover, each organizer or company can use them if necessary. It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means you need not always include them in the records, unlike Standard fields. Hence, the final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decision depends on the user, and he can add/remove Custom Fields of any given form.</w:t>
      </w:r>
    </w:p>
    <w:p w14:paraId="7F594E1B" w14:textId="77777777" w:rsidR="00193D31" w:rsidRDefault="00193D31">
      <w:pPr>
        <w:rPr>
          <w:b/>
        </w:rPr>
      </w:pPr>
    </w:p>
    <w:p w14:paraId="1464CE28" w14:textId="38604AC7" w:rsidR="00193D31" w:rsidRPr="006A0DF4" w:rsidRDefault="00000000" w:rsidP="006A0DF4">
      <w:pPr>
        <w:pStyle w:val="Heading2"/>
        <w:widowControl w:val="0"/>
        <w:spacing w:before="38" w:line="240" w:lineRule="auto"/>
        <w:rPr>
          <w:rFonts w:ascii="Times New Roman" w:eastAsia="Times New Roman" w:hAnsi="Times New Roman" w:cs="Times New Roman"/>
          <w:b/>
          <w:sz w:val="28"/>
          <w:szCs w:val="28"/>
        </w:rPr>
      </w:pPr>
      <w:bookmarkStart w:id="21" w:name="_2xcytpi" w:colFirst="0" w:colLast="0"/>
      <w:bookmarkEnd w:id="21"/>
      <w:r>
        <w:rPr>
          <w:rFonts w:ascii="Times New Roman" w:eastAsia="Times New Roman" w:hAnsi="Times New Roman" w:cs="Times New Roman"/>
          <w:b/>
          <w:sz w:val="28"/>
          <w:szCs w:val="28"/>
        </w:rPr>
        <w:t xml:space="preserve">Activity 1: Creating the number field in rice details object </w:t>
      </w:r>
    </w:p>
    <w:p w14:paraId="572F3587" w14:textId="094020D8" w:rsidR="00193D31" w:rsidRPr="006A0DF4" w:rsidRDefault="00000000" w:rsidP="006A0DF4">
      <w:pPr>
        <w:numPr>
          <w:ilvl w:val="0"/>
          <w:numId w:val="9"/>
        </w:numPr>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r w:rsidR="006A0DF4">
        <w:rPr>
          <w:rFonts w:ascii="Cardo" w:eastAsia="Cardo" w:hAnsi="Cardo" w:cs="Cardo"/>
          <w:sz w:val="24"/>
          <w:szCs w:val="24"/>
        </w:rPr>
        <w:t xml:space="preserve">for </w:t>
      </w:r>
      <w:proofErr w:type="spellStart"/>
      <w:r w:rsidR="006A0DF4">
        <w:rPr>
          <w:rFonts w:ascii="Cardo" w:eastAsia="Cardo" w:hAnsi="Cardo" w:cs="Cardo"/>
          <w:sz w:val="24"/>
          <w:szCs w:val="24"/>
        </w:rPr>
        <w:t>rice</w:t>
      </w:r>
      <w:proofErr w:type="spellEnd"/>
      <w:r>
        <w:rPr>
          <w:rFonts w:ascii="Cardo" w:eastAsia="Cardo" w:hAnsi="Cardo" w:cs="Cardo"/>
          <w:sz w:val="24"/>
          <w:szCs w:val="24"/>
        </w:rPr>
        <w:t xml:space="preserve"> details object.</w:t>
      </w:r>
    </w:p>
    <w:p w14:paraId="3B92ABC9" w14:textId="72D1D902" w:rsidR="00193D31" w:rsidRPr="006A0DF4" w:rsidRDefault="00000000" w:rsidP="006A0DF4">
      <w:pPr>
        <w:numPr>
          <w:ilvl w:val="0"/>
          <w:numId w:val="9"/>
        </w:numPr>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04D5220E" w14:textId="4A837CAE" w:rsidR="00193D31" w:rsidRDefault="006A0DF4" w:rsidP="006A0DF4">
      <w:pPr>
        <w:widowControl w:val="0"/>
        <w:spacing w:before="38"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3.   Select Data type as “Number” and click Next.</w:t>
      </w:r>
    </w:p>
    <w:p w14:paraId="224DF5BE" w14:textId="5B86A968" w:rsidR="00193D31" w:rsidRDefault="006A0DF4" w:rsidP="006A0DF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A0DF4">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6A0DF4">
        <w:rPr>
          <w:rFonts w:ascii="Times New Roman" w:eastAsia="Times New Roman" w:hAnsi="Times New Roman" w:cs="Times New Roman"/>
          <w:sz w:val="24"/>
          <w:szCs w:val="24"/>
        </w:rPr>
        <w:t xml:space="preserve">Given the Field Label as “rice distributed” and length as </w:t>
      </w:r>
      <w:proofErr w:type="gramStart"/>
      <w:r w:rsidRPr="006A0DF4">
        <w:rPr>
          <w:rFonts w:ascii="Times New Roman" w:eastAsia="Times New Roman" w:hAnsi="Times New Roman" w:cs="Times New Roman"/>
          <w:sz w:val="24"/>
          <w:szCs w:val="24"/>
        </w:rPr>
        <w:t>“ 5</w:t>
      </w:r>
      <w:proofErr w:type="gramEnd"/>
      <w:r w:rsidRPr="006A0DF4">
        <w:rPr>
          <w:rFonts w:ascii="Times New Roman" w:eastAsia="Times New Roman" w:hAnsi="Times New Roman" w:cs="Times New Roman"/>
          <w:sz w:val="24"/>
          <w:szCs w:val="24"/>
        </w:rPr>
        <w:t xml:space="preserve"> ”.</w:t>
      </w:r>
    </w:p>
    <w:p w14:paraId="23D92E8D" w14:textId="30D10CE1" w:rsidR="00193D31" w:rsidRDefault="006A0DF4" w:rsidP="006A0DF4">
      <w:pPr>
        <w:widowControl w:val="0"/>
        <w:spacing w:before="38" w:line="240" w:lineRule="auto"/>
        <w:ind w:left="360"/>
        <w:rPr>
          <w:rFonts w:ascii="Cardo" w:eastAsia="Cardo" w:hAnsi="Cardo" w:cs="Cardo"/>
          <w:sz w:val="24"/>
          <w:szCs w:val="24"/>
        </w:rPr>
      </w:pPr>
      <w:r>
        <w:rPr>
          <w:rFonts w:ascii="Cardo" w:eastAsia="Cardo" w:hAnsi="Cardo" w:cs="Cardo"/>
          <w:sz w:val="24"/>
          <w:szCs w:val="24"/>
        </w:rPr>
        <w:t xml:space="preserve">5. Field Name will be auto </w:t>
      </w:r>
      <w:proofErr w:type="gramStart"/>
      <w:r>
        <w:rPr>
          <w:rFonts w:ascii="Cardo" w:eastAsia="Cardo" w:hAnsi="Cardo" w:cs="Cardo"/>
          <w:sz w:val="24"/>
          <w:szCs w:val="24"/>
        </w:rPr>
        <w:t>populated, and</w:t>
      </w:r>
      <w:proofErr w:type="gramEnd"/>
      <w:r>
        <w:rPr>
          <w:rFonts w:ascii="Cardo" w:eastAsia="Cardo" w:hAnsi="Cardo" w:cs="Cardo"/>
          <w:sz w:val="24"/>
          <w:szCs w:val="24"/>
        </w:rPr>
        <w:t xml:space="preserve"> click on Next→ Next → Save.</w:t>
      </w:r>
    </w:p>
    <w:p w14:paraId="5DDB975C" w14:textId="2ECF9279" w:rsidR="00193D31" w:rsidRPr="007D27A4" w:rsidRDefault="006A0DF4" w:rsidP="007D27A4">
      <w:pPr>
        <w:widowControl w:val="0"/>
        <w:spacing w:before="38"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AD8FC25" wp14:editId="09282747">
            <wp:extent cx="5152390" cy="2549236"/>
            <wp:effectExtent l="0" t="0" r="0" b="3810"/>
            <wp:docPr id="185330153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1538" name="Picture 1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5709" cy="2560774"/>
                    </a:xfrm>
                    <a:prstGeom prst="rect">
                      <a:avLst/>
                    </a:prstGeom>
                  </pic:spPr>
                </pic:pic>
              </a:graphicData>
            </a:graphic>
          </wp:inline>
        </w:drawing>
      </w:r>
    </w:p>
    <w:p w14:paraId="4C4A90D8" w14:textId="68DF305F" w:rsidR="00193D31" w:rsidRDefault="00000000">
      <w:pPr>
        <w:pStyle w:val="Heading2"/>
        <w:rPr>
          <w:rFonts w:ascii="Times New Roman" w:eastAsia="Times New Roman" w:hAnsi="Times New Roman" w:cs="Times New Roman"/>
          <w:b/>
          <w:sz w:val="28"/>
          <w:szCs w:val="28"/>
        </w:rPr>
      </w:pPr>
      <w:bookmarkStart w:id="22" w:name="_1ci93xb" w:colFirst="0" w:colLast="0"/>
      <w:bookmarkEnd w:id="22"/>
      <w:r>
        <w:rPr>
          <w:rFonts w:ascii="Times New Roman" w:eastAsia="Times New Roman" w:hAnsi="Times New Roman" w:cs="Times New Roman"/>
          <w:b/>
          <w:sz w:val="28"/>
          <w:szCs w:val="28"/>
        </w:rPr>
        <w:lastRenderedPageBreak/>
        <w:t xml:space="preserve">Activity </w:t>
      </w:r>
      <w:r w:rsidR="006A0DF4">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 xml:space="preserve"> Creating Junction </w:t>
      </w:r>
      <w:r w:rsidR="006A0DF4">
        <w:rPr>
          <w:rFonts w:ascii="Times New Roman" w:eastAsia="Times New Roman" w:hAnsi="Times New Roman" w:cs="Times New Roman"/>
          <w:b/>
          <w:sz w:val="28"/>
          <w:szCs w:val="28"/>
        </w:rPr>
        <w:t>Object:</w:t>
      </w:r>
    </w:p>
    <w:p w14:paraId="12BCBB5E" w14:textId="6C330379"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6A0DF4">
        <w:rPr>
          <w:rFonts w:ascii="Times New Roman" w:eastAsia="Times New Roman" w:hAnsi="Times New Roman" w:cs="Times New Roman"/>
          <w:sz w:val="24"/>
          <w:szCs w:val="24"/>
        </w:rPr>
        <w:t>Junction object</w:t>
      </w:r>
      <w:r>
        <w:rPr>
          <w:rFonts w:ascii="Times New Roman" w:eastAsia="Times New Roman" w:hAnsi="Times New Roman" w:cs="Times New Roman"/>
          <w:sz w:val="24"/>
          <w:szCs w:val="24"/>
        </w:rPr>
        <w:t xml:space="preserve"> is a custom object that serves as a bridge between two related objects in </w:t>
      </w:r>
      <w:r w:rsidR="006A0DF4">
        <w:rPr>
          <w:rFonts w:ascii="Times New Roman" w:eastAsia="Times New Roman" w:hAnsi="Times New Roman" w:cs="Times New Roman"/>
          <w:sz w:val="24"/>
          <w:szCs w:val="24"/>
        </w:rPr>
        <w:t>a many</w:t>
      </w:r>
      <w:r>
        <w:rPr>
          <w:rFonts w:ascii="Times New Roman" w:eastAsia="Times New Roman" w:hAnsi="Times New Roman" w:cs="Times New Roman"/>
          <w:sz w:val="24"/>
          <w:szCs w:val="24"/>
        </w:rPr>
        <w:t xml:space="preserve">-to-many relationship. </w:t>
      </w:r>
    </w:p>
    <w:p w14:paraId="69D8E382" w14:textId="77777777" w:rsidR="007D27A4" w:rsidRDefault="007D27A4">
      <w:pPr>
        <w:rPr>
          <w:rFonts w:ascii="Times New Roman" w:eastAsia="Times New Roman" w:hAnsi="Times New Roman" w:cs="Times New Roman"/>
          <w:sz w:val="24"/>
          <w:szCs w:val="24"/>
        </w:rPr>
      </w:pPr>
    </w:p>
    <w:p w14:paraId="6D6CBD31" w14:textId="77777777" w:rsidR="00193D3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junction object as rice details with </w:t>
      </w:r>
      <w:r>
        <w:rPr>
          <w:rFonts w:ascii="Times New Roman" w:eastAsia="Times New Roman" w:hAnsi="Times New Roman" w:cs="Times New Roman"/>
          <w:b/>
          <w:sz w:val="26"/>
          <w:szCs w:val="26"/>
        </w:rPr>
        <w:t>supplier</w:t>
      </w:r>
      <w:r>
        <w:rPr>
          <w:rFonts w:ascii="Times New Roman" w:eastAsia="Times New Roman" w:hAnsi="Times New Roman" w:cs="Times New Roman"/>
          <w:b/>
          <w:sz w:val="24"/>
          <w:szCs w:val="24"/>
        </w:rPr>
        <w:t xml:space="preserve"> &amp; rice mill </w:t>
      </w:r>
    </w:p>
    <w:p w14:paraId="7FA2FBE8" w14:textId="77777777"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junction object </w:t>
      </w:r>
    </w:p>
    <w:p w14:paraId="5E9BD30A" w14:textId="2017A3AD" w:rsidR="00193D31" w:rsidRPr="0019551F" w:rsidRDefault="00000000" w:rsidP="0019551F">
      <w:pPr>
        <w:numPr>
          <w:ilvl w:val="0"/>
          <w:numId w:val="47"/>
        </w:numPr>
        <w:ind w:left="425"/>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r w:rsidR="006A0DF4">
        <w:rPr>
          <w:rFonts w:ascii="Cardo" w:eastAsia="Cardo" w:hAnsi="Cardo" w:cs="Cardo"/>
          <w:sz w:val="24"/>
          <w:szCs w:val="24"/>
        </w:rPr>
        <w:t>for rice</w:t>
      </w:r>
      <w:r>
        <w:rPr>
          <w:rFonts w:ascii="Cardo" w:eastAsia="Cardo" w:hAnsi="Cardo" w:cs="Cardo"/>
          <w:sz w:val="24"/>
          <w:szCs w:val="24"/>
        </w:rPr>
        <w:t xml:space="preserve"> </w:t>
      </w:r>
      <w:proofErr w:type="spellStart"/>
      <w:r w:rsidR="0019551F">
        <w:rPr>
          <w:rFonts w:ascii="Cardo" w:eastAsia="Cardo" w:hAnsi="Cardo" w:cs="Cardo"/>
          <w:sz w:val="24"/>
          <w:szCs w:val="24"/>
        </w:rPr>
        <w:t>rice</w:t>
      </w:r>
      <w:proofErr w:type="spellEnd"/>
      <w:r w:rsidR="0019551F">
        <w:rPr>
          <w:rFonts w:ascii="Cardo" w:eastAsia="Cardo" w:hAnsi="Cardo" w:cs="Cardo"/>
          <w:sz w:val="24"/>
          <w:szCs w:val="24"/>
        </w:rPr>
        <w:t xml:space="preserve"> details</w:t>
      </w:r>
      <w:r>
        <w:rPr>
          <w:rFonts w:ascii="Cardo" w:eastAsia="Cardo" w:hAnsi="Cardo" w:cs="Cardo"/>
          <w:sz w:val="24"/>
          <w:szCs w:val="24"/>
        </w:rPr>
        <w:t xml:space="preserve"> object.</w:t>
      </w:r>
    </w:p>
    <w:p w14:paraId="7A7200DC" w14:textId="105F1533" w:rsidR="00193D31" w:rsidRPr="0019551F" w:rsidRDefault="00000000" w:rsidP="0019551F">
      <w:pPr>
        <w:numPr>
          <w:ilvl w:val="0"/>
          <w:numId w:val="47"/>
        </w:numPr>
        <w:ind w:left="425"/>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1C6FA5DB" w14:textId="63FC3AB8" w:rsidR="00193D31" w:rsidRPr="0019551F" w:rsidRDefault="00000000" w:rsidP="0019551F">
      <w:pPr>
        <w:numPr>
          <w:ilvl w:val="0"/>
          <w:numId w:val="47"/>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“Master-Detail relationship” as data type and click Next.</w:t>
      </w:r>
    </w:p>
    <w:p w14:paraId="196A2D74" w14:textId="0B238B09" w:rsidR="00193D31" w:rsidRPr="0019551F" w:rsidRDefault="00000000" w:rsidP="0019551F">
      <w:pPr>
        <w:numPr>
          <w:ilvl w:val="0"/>
          <w:numId w:val="47"/>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related object </w:t>
      </w:r>
      <w:r w:rsidR="0019551F">
        <w:rPr>
          <w:rFonts w:ascii="Times New Roman" w:eastAsia="Times New Roman" w:hAnsi="Times New Roman" w:cs="Times New Roman"/>
          <w:sz w:val="24"/>
          <w:szCs w:val="24"/>
        </w:rPr>
        <w:t>“supplier”</w:t>
      </w:r>
      <w:r>
        <w:rPr>
          <w:rFonts w:ascii="Times New Roman" w:eastAsia="Times New Roman" w:hAnsi="Times New Roman" w:cs="Times New Roman"/>
          <w:sz w:val="24"/>
          <w:szCs w:val="24"/>
        </w:rPr>
        <w:t xml:space="preserve"> and click next.</w:t>
      </w:r>
    </w:p>
    <w:p w14:paraId="195E7D9B" w14:textId="77777777" w:rsidR="00193D31" w:rsidRDefault="00000000">
      <w:pPr>
        <w:widowControl w:val="0"/>
        <w:numPr>
          <w:ilvl w:val="0"/>
          <w:numId w:val="47"/>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Field Label as “supplier Name” and click Next.</w:t>
      </w:r>
    </w:p>
    <w:p w14:paraId="40FB3F5C" w14:textId="6F8789DB" w:rsidR="00193D31" w:rsidRPr="0019551F" w:rsidRDefault="00000000" w:rsidP="0019551F">
      <w:pPr>
        <w:widowControl w:val="0"/>
        <w:numPr>
          <w:ilvl w:val="0"/>
          <w:numId w:val="47"/>
        </w:numPr>
        <w:spacing w:line="240" w:lineRule="auto"/>
        <w:ind w:left="425"/>
        <w:rPr>
          <w:rFonts w:ascii="Times New Roman" w:eastAsia="Times New Roman" w:hAnsi="Times New Roman" w:cs="Times New Roman"/>
          <w:sz w:val="24"/>
          <w:szCs w:val="24"/>
        </w:rPr>
      </w:pPr>
      <w:r>
        <w:rPr>
          <w:rFonts w:ascii="Cardo" w:eastAsia="Cardo" w:hAnsi="Cardo" w:cs="Cardo"/>
          <w:sz w:val="24"/>
          <w:szCs w:val="24"/>
        </w:rPr>
        <w:t>Next → Next → Save &amp; New.</w:t>
      </w:r>
    </w:p>
    <w:p w14:paraId="01BA79AD" w14:textId="3767A67D" w:rsidR="00193D31" w:rsidRDefault="00000000">
      <w:pPr>
        <w:widowControl w:val="0"/>
        <w:numPr>
          <w:ilvl w:val="0"/>
          <w:numId w:val="47"/>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 the same steps </w:t>
      </w:r>
      <w:r w:rsidR="0019551F">
        <w:rPr>
          <w:rFonts w:ascii="Times New Roman" w:eastAsia="Times New Roman" w:hAnsi="Times New Roman" w:cs="Times New Roman"/>
          <w:sz w:val="24"/>
          <w:szCs w:val="24"/>
        </w:rPr>
        <w:t>from 1</w:t>
      </w:r>
      <w:r>
        <w:rPr>
          <w:rFonts w:ascii="Times New Roman" w:eastAsia="Times New Roman" w:hAnsi="Times New Roman" w:cs="Times New Roman"/>
          <w:sz w:val="24"/>
          <w:szCs w:val="24"/>
        </w:rPr>
        <w:t xml:space="preserve"> to 3.</w:t>
      </w:r>
    </w:p>
    <w:p w14:paraId="69DA9FBC" w14:textId="62B09175" w:rsidR="00193D31" w:rsidRDefault="00000000">
      <w:pPr>
        <w:widowControl w:val="0"/>
        <w:numPr>
          <w:ilvl w:val="0"/>
          <w:numId w:val="47"/>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related object </w:t>
      </w:r>
      <w:r w:rsidR="0019551F">
        <w:rPr>
          <w:rFonts w:ascii="Times New Roman" w:eastAsia="Times New Roman" w:hAnsi="Times New Roman" w:cs="Times New Roman"/>
          <w:sz w:val="24"/>
          <w:szCs w:val="24"/>
        </w:rPr>
        <w:t>“rice</w:t>
      </w:r>
      <w:r>
        <w:rPr>
          <w:rFonts w:ascii="Times New Roman" w:eastAsia="Times New Roman" w:hAnsi="Times New Roman" w:cs="Times New Roman"/>
          <w:sz w:val="24"/>
          <w:szCs w:val="24"/>
        </w:rPr>
        <w:t xml:space="preserve"> </w:t>
      </w:r>
      <w:r w:rsidR="0019551F">
        <w:rPr>
          <w:rFonts w:ascii="Times New Roman" w:eastAsia="Times New Roman" w:hAnsi="Times New Roman" w:cs="Times New Roman"/>
          <w:sz w:val="24"/>
          <w:szCs w:val="24"/>
        </w:rPr>
        <w:t>mill”</w:t>
      </w:r>
      <w:r>
        <w:rPr>
          <w:rFonts w:ascii="Times New Roman" w:eastAsia="Times New Roman" w:hAnsi="Times New Roman" w:cs="Times New Roman"/>
          <w:sz w:val="24"/>
          <w:szCs w:val="24"/>
        </w:rPr>
        <w:t xml:space="preserve"> and click Next.</w:t>
      </w:r>
    </w:p>
    <w:p w14:paraId="032EF0DB" w14:textId="77777777" w:rsidR="00193D31" w:rsidRDefault="00000000">
      <w:pPr>
        <w:widowControl w:val="0"/>
        <w:numPr>
          <w:ilvl w:val="0"/>
          <w:numId w:val="47"/>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Field Label as “rice mill 1(one)” and click Next.</w:t>
      </w:r>
    </w:p>
    <w:p w14:paraId="3ADAA7D9" w14:textId="77777777" w:rsidR="00193D31" w:rsidRPr="0019551F" w:rsidRDefault="00000000">
      <w:pPr>
        <w:widowControl w:val="0"/>
        <w:numPr>
          <w:ilvl w:val="0"/>
          <w:numId w:val="47"/>
        </w:numPr>
        <w:spacing w:line="240" w:lineRule="auto"/>
        <w:ind w:left="425"/>
        <w:rPr>
          <w:rFonts w:ascii="Times New Roman" w:eastAsia="Times New Roman" w:hAnsi="Times New Roman" w:cs="Times New Roman"/>
          <w:sz w:val="24"/>
          <w:szCs w:val="24"/>
        </w:rPr>
      </w:pPr>
      <w:r>
        <w:rPr>
          <w:rFonts w:ascii="Cardo" w:eastAsia="Cardo" w:hAnsi="Cardo" w:cs="Cardo"/>
          <w:sz w:val="24"/>
          <w:szCs w:val="24"/>
        </w:rPr>
        <w:t>Next → Next → Save.</w:t>
      </w:r>
    </w:p>
    <w:p w14:paraId="00557E03" w14:textId="46CA1BCE" w:rsidR="0019551F" w:rsidRPr="0019551F" w:rsidRDefault="0019551F" w:rsidP="0019551F">
      <w:pPr>
        <w:widowControl w:val="0"/>
        <w:spacing w:line="240" w:lineRule="auto"/>
        <w:ind w:left="6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998593" wp14:editId="61C62497">
            <wp:extent cx="5943600" cy="2971800"/>
            <wp:effectExtent l="0" t="0" r="0" b="0"/>
            <wp:docPr id="136507122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71221" name="Picture 1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4066" cy="2972033"/>
                    </a:xfrm>
                    <a:prstGeom prst="rect">
                      <a:avLst/>
                    </a:prstGeom>
                  </pic:spPr>
                </pic:pic>
              </a:graphicData>
            </a:graphic>
          </wp:inline>
        </w:drawing>
      </w:r>
    </w:p>
    <w:p w14:paraId="7F83EFE7" w14:textId="77777777" w:rsidR="0019551F" w:rsidRDefault="0019551F" w:rsidP="0019551F">
      <w:pPr>
        <w:widowControl w:val="0"/>
        <w:spacing w:line="240" w:lineRule="auto"/>
        <w:ind w:left="65"/>
        <w:rPr>
          <w:rFonts w:ascii="Times New Roman" w:eastAsia="Times New Roman" w:hAnsi="Times New Roman" w:cs="Times New Roman"/>
          <w:sz w:val="24"/>
          <w:szCs w:val="24"/>
        </w:rPr>
      </w:pPr>
    </w:p>
    <w:p w14:paraId="7182A02F" w14:textId="772ADB6C" w:rsidR="00193D31" w:rsidRPr="0019551F" w:rsidRDefault="00000000" w:rsidP="0019551F">
      <w:pPr>
        <w:pStyle w:val="Heading2"/>
        <w:widowControl w:val="0"/>
        <w:spacing w:before="38" w:line="240" w:lineRule="auto"/>
        <w:rPr>
          <w:rFonts w:ascii="Times New Roman" w:eastAsia="Times New Roman" w:hAnsi="Times New Roman" w:cs="Times New Roman"/>
          <w:b/>
          <w:sz w:val="28"/>
          <w:szCs w:val="28"/>
        </w:rPr>
      </w:pPr>
      <w:bookmarkStart w:id="23" w:name="_3whwml4" w:colFirst="0" w:colLast="0"/>
      <w:bookmarkEnd w:id="23"/>
      <w:r>
        <w:rPr>
          <w:rFonts w:ascii="Times New Roman" w:eastAsia="Times New Roman" w:hAnsi="Times New Roman" w:cs="Times New Roman"/>
          <w:b/>
          <w:sz w:val="28"/>
          <w:szCs w:val="28"/>
        </w:rPr>
        <w:t xml:space="preserve">Activity </w:t>
      </w:r>
      <w:r w:rsidR="0019551F">
        <w:rPr>
          <w:rFonts w:ascii="Times New Roman" w:eastAsia="Times New Roman" w:hAnsi="Times New Roman" w:cs="Times New Roman"/>
          <w:b/>
          <w:sz w:val="28"/>
          <w:szCs w:val="28"/>
        </w:rPr>
        <w:t>3:</w:t>
      </w:r>
      <w:r>
        <w:rPr>
          <w:rFonts w:ascii="Times New Roman" w:eastAsia="Times New Roman" w:hAnsi="Times New Roman" w:cs="Times New Roman"/>
          <w:b/>
          <w:sz w:val="28"/>
          <w:szCs w:val="28"/>
        </w:rPr>
        <w:t xml:space="preserve"> Creating a Master-Detail Relationship</w:t>
      </w:r>
    </w:p>
    <w:p w14:paraId="5935A59C" w14:textId="4230AB55"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master-detail relationship is a type of relationship between two objects where the master object controls certain behaviors and settings of the detail object. </w:t>
      </w:r>
    </w:p>
    <w:p w14:paraId="7A1F38EB" w14:textId="77777777" w:rsidR="00193D31" w:rsidRDefault="00000000">
      <w:pPr>
        <w:widowControl w:val="0"/>
        <w:spacing w:before="38"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Creating Master-Detail Relationship between consume</w:t>
      </w:r>
      <w:r>
        <w:rPr>
          <w:rFonts w:ascii="Times New Roman" w:eastAsia="Times New Roman" w:hAnsi="Times New Roman" w:cs="Times New Roman"/>
          <w:sz w:val="24"/>
          <w:szCs w:val="24"/>
        </w:rPr>
        <w:t>r</w:t>
      </w:r>
      <w:r>
        <w:rPr>
          <w:rFonts w:ascii="Times New Roman" w:eastAsia="Times New Roman" w:hAnsi="Times New Roman" w:cs="Times New Roman"/>
          <w:b/>
          <w:sz w:val="24"/>
          <w:szCs w:val="24"/>
        </w:rPr>
        <w:t xml:space="preserve"> &amp; rice mill Object</w:t>
      </w:r>
    </w:p>
    <w:p w14:paraId="5C66783B" w14:textId="1FCD21B3" w:rsidR="00193D31" w:rsidRDefault="00000000">
      <w:pPr>
        <w:numPr>
          <w:ilvl w:val="0"/>
          <w:numId w:val="18"/>
        </w:numPr>
        <w:ind w:left="425"/>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r w:rsidR="0019551F">
        <w:rPr>
          <w:rFonts w:ascii="Cardo" w:eastAsia="Cardo" w:hAnsi="Cardo" w:cs="Cardo"/>
          <w:sz w:val="24"/>
          <w:szCs w:val="24"/>
        </w:rPr>
        <w:t>for consumer</w:t>
      </w:r>
      <w:r>
        <w:rPr>
          <w:rFonts w:ascii="Cardo" w:eastAsia="Cardo" w:hAnsi="Cardo" w:cs="Cardo"/>
          <w:sz w:val="24"/>
          <w:szCs w:val="24"/>
        </w:rPr>
        <w:t xml:space="preserve"> object.</w:t>
      </w:r>
    </w:p>
    <w:p w14:paraId="621F6153" w14:textId="77777777" w:rsidR="00193D31" w:rsidRDefault="00000000">
      <w:pPr>
        <w:numPr>
          <w:ilvl w:val="0"/>
          <w:numId w:val="18"/>
        </w:numPr>
        <w:ind w:left="425"/>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68E58A96" w14:textId="77777777" w:rsidR="00193D31" w:rsidRDefault="00000000">
      <w:pPr>
        <w:numPr>
          <w:ilvl w:val="0"/>
          <w:numId w:val="18"/>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 “Master-Detail relationship” as data type and click Next.</w:t>
      </w:r>
    </w:p>
    <w:p w14:paraId="490289BD" w14:textId="6329EB3A" w:rsidR="00193D31" w:rsidRDefault="00000000">
      <w:pPr>
        <w:numPr>
          <w:ilvl w:val="0"/>
          <w:numId w:val="18"/>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related object </w:t>
      </w:r>
      <w:r w:rsidR="0019551F">
        <w:rPr>
          <w:rFonts w:ascii="Times New Roman" w:eastAsia="Times New Roman" w:hAnsi="Times New Roman" w:cs="Times New Roman"/>
          <w:sz w:val="24"/>
          <w:szCs w:val="24"/>
        </w:rPr>
        <w:t>“rice</w:t>
      </w:r>
      <w:r>
        <w:rPr>
          <w:rFonts w:ascii="Times New Roman" w:eastAsia="Times New Roman" w:hAnsi="Times New Roman" w:cs="Times New Roman"/>
          <w:sz w:val="24"/>
          <w:szCs w:val="24"/>
        </w:rPr>
        <w:t xml:space="preserve"> mill”.</w:t>
      </w:r>
    </w:p>
    <w:p w14:paraId="016AEB0F" w14:textId="77777777" w:rsidR="00193D31" w:rsidRDefault="00000000">
      <w:pPr>
        <w:numPr>
          <w:ilvl w:val="0"/>
          <w:numId w:val="18"/>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Field Label as “rice mill name” and click Next.</w:t>
      </w:r>
    </w:p>
    <w:p w14:paraId="7DC8584A" w14:textId="77777777" w:rsidR="00193D31" w:rsidRPr="0019551F" w:rsidRDefault="00000000">
      <w:pPr>
        <w:numPr>
          <w:ilvl w:val="0"/>
          <w:numId w:val="18"/>
        </w:numPr>
        <w:ind w:left="425"/>
        <w:rPr>
          <w:rFonts w:ascii="Times New Roman" w:eastAsia="Times New Roman" w:hAnsi="Times New Roman" w:cs="Times New Roman"/>
          <w:sz w:val="24"/>
          <w:szCs w:val="24"/>
        </w:rPr>
      </w:pPr>
      <w:r>
        <w:rPr>
          <w:rFonts w:ascii="Cardo" w:eastAsia="Cardo" w:hAnsi="Cardo" w:cs="Cardo"/>
          <w:sz w:val="24"/>
          <w:szCs w:val="24"/>
        </w:rPr>
        <w:t>Next → Next → Save.</w:t>
      </w:r>
    </w:p>
    <w:p w14:paraId="490F73FF" w14:textId="22A41A0A" w:rsidR="0019551F" w:rsidRDefault="0019551F" w:rsidP="0019551F">
      <w:pPr>
        <w:ind w:left="6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C87AC01" wp14:editId="6225370E">
            <wp:extent cx="4834890" cy="2653146"/>
            <wp:effectExtent l="0" t="0" r="3810" b="0"/>
            <wp:docPr id="92811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158" name="Picture 928115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37032" cy="2709196"/>
                    </a:xfrm>
                    <a:prstGeom prst="rect">
                      <a:avLst/>
                    </a:prstGeom>
                  </pic:spPr>
                </pic:pic>
              </a:graphicData>
            </a:graphic>
          </wp:inline>
        </w:drawing>
      </w:r>
    </w:p>
    <w:p w14:paraId="5ACD0D46" w14:textId="09009A44" w:rsidR="00193D31" w:rsidRPr="0019551F" w:rsidRDefault="00000000" w:rsidP="0019551F">
      <w:pPr>
        <w:pStyle w:val="Heading2"/>
        <w:widowControl w:val="0"/>
        <w:spacing w:before="38" w:line="240" w:lineRule="auto"/>
        <w:rPr>
          <w:rFonts w:ascii="Times New Roman" w:eastAsia="Times New Roman" w:hAnsi="Times New Roman" w:cs="Times New Roman"/>
          <w:b/>
          <w:sz w:val="28"/>
          <w:szCs w:val="28"/>
        </w:rPr>
      </w:pPr>
      <w:bookmarkStart w:id="24" w:name="_2bn6wsx" w:colFirst="0" w:colLast="0"/>
      <w:bookmarkEnd w:id="24"/>
      <w:r>
        <w:rPr>
          <w:rFonts w:ascii="Times New Roman" w:eastAsia="Times New Roman" w:hAnsi="Times New Roman" w:cs="Times New Roman"/>
          <w:b/>
          <w:sz w:val="28"/>
          <w:szCs w:val="28"/>
        </w:rPr>
        <w:t xml:space="preserve">Activity </w:t>
      </w:r>
      <w:r w:rsidR="0019551F">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 xml:space="preserve"> Creating the Roll-up Summary </w:t>
      </w:r>
    </w:p>
    <w:p w14:paraId="07832A6C" w14:textId="3D02EECA"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rollup summary field is a field that summarizes data from a child object to a parent object that shares a master-detail relationship. Rollup summary fields can use the COUNT, SUM, MIN, and MAX functions. </w:t>
      </w:r>
    </w:p>
    <w:p w14:paraId="4DFF2B9A" w14:textId="77777777" w:rsidR="00193D31" w:rsidRDefault="00000000">
      <w:pPr>
        <w:pStyle w:val="Heading2"/>
        <w:widowControl w:val="0"/>
        <w:spacing w:before="38" w:line="240" w:lineRule="auto"/>
        <w:rPr>
          <w:rFonts w:ascii="Times New Roman" w:eastAsia="Times New Roman" w:hAnsi="Times New Roman" w:cs="Times New Roman"/>
          <w:b/>
          <w:sz w:val="24"/>
          <w:szCs w:val="24"/>
        </w:rPr>
      </w:pPr>
      <w:bookmarkStart w:id="25" w:name="_qsh70q" w:colFirst="0" w:colLast="0"/>
      <w:bookmarkEnd w:id="25"/>
      <w:r>
        <w:rPr>
          <w:rFonts w:ascii="Times New Roman" w:eastAsia="Times New Roman" w:hAnsi="Times New Roman" w:cs="Times New Roman"/>
          <w:b/>
          <w:sz w:val="24"/>
          <w:szCs w:val="24"/>
        </w:rPr>
        <w:t>Creating the Roll-up summary field on supplier &amp; rice mill Objects.</w:t>
      </w:r>
    </w:p>
    <w:p w14:paraId="2A45F5D0" w14:textId="098334FA" w:rsidR="00193D31" w:rsidRPr="006E23E3" w:rsidRDefault="00000000" w:rsidP="00866414">
      <w:pPr>
        <w:numPr>
          <w:ilvl w:val="0"/>
          <w:numId w:val="62"/>
        </w:numPr>
      </w:pPr>
      <w:r>
        <w:rPr>
          <w:rFonts w:ascii="Arimo" w:eastAsia="Arimo" w:hAnsi="Arimo" w:cs="Arimo"/>
        </w:rPr>
        <w:t>Go to setup → click on Object Manager → type object name(</w:t>
      </w:r>
      <w:r>
        <w:rPr>
          <w:rFonts w:ascii="Times New Roman" w:eastAsia="Times New Roman" w:hAnsi="Times New Roman" w:cs="Times New Roman"/>
          <w:sz w:val="24"/>
          <w:szCs w:val="24"/>
        </w:rPr>
        <w:t>supplier</w:t>
      </w:r>
      <w:r>
        <w:rPr>
          <w:rFonts w:ascii="Arimo" w:eastAsia="Arimo" w:hAnsi="Arimo" w:cs="Arimo"/>
        </w:rPr>
        <w:t xml:space="preserve">) in search bar → click on the object. </w:t>
      </w:r>
    </w:p>
    <w:p w14:paraId="1FFAA4E4" w14:textId="15D7371C" w:rsidR="00193D31" w:rsidRPr="006E23E3" w:rsidRDefault="00000000" w:rsidP="00866414">
      <w:pPr>
        <w:numPr>
          <w:ilvl w:val="0"/>
          <w:numId w:val="62"/>
        </w:numPr>
        <w:rPr>
          <w:rFonts w:ascii="Times New Roman" w:eastAsia="Times New Roman" w:hAnsi="Times New Roman" w:cs="Times New Roman"/>
          <w:sz w:val="24"/>
          <w:szCs w:val="24"/>
        </w:rPr>
      </w:pPr>
      <w:r>
        <w:rPr>
          <w:rFonts w:ascii="Cardo" w:eastAsia="Cardo" w:hAnsi="Cardo" w:cs="Cardo"/>
          <w:sz w:val="24"/>
          <w:szCs w:val="24"/>
        </w:rPr>
        <w:t>Now click on “Fields &amp; Relationships” → New</w:t>
      </w:r>
    </w:p>
    <w:p w14:paraId="76D47F42" w14:textId="518D7B81" w:rsidR="00193D31" w:rsidRPr="00866414" w:rsidRDefault="00000000" w:rsidP="00866414">
      <w:pPr>
        <w:pStyle w:val="ListParagraph"/>
        <w:numPr>
          <w:ilvl w:val="0"/>
          <w:numId w:val="62"/>
        </w:numPr>
        <w:rPr>
          <w:rFonts w:ascii="Times New Roman" w:eastAsia="Times New Roman" w:hAnsi="Times New Roman" w:cs="Times New Roman"/>
          <w:sz w:val="24"/>
          <w:szCs w:val="24"/>
        </w:rPr>
      </w:pPr>
      <w:r w:rsidRPr="00866414">
        <w:rPr>
          <w:rFonts w:ascii="Times New Roman" w:eastAsia="Times New Roman" w:hAnsi="Times New Roman" w:cs="Times New Roman"/>
          <w:sz w:val="24"/>
          <w:szCs w:val="24"/>
        </w:rPr>
        <w:t xml:space="preserve">Select the data type as “Rollup </w:t>
      </w:r>
      <w:r w:rsidR="006E23E3" w:rsidRPr="00866414">
        <w:rPr>
          <w:rFonts w:ascii="Times New Roman" w:eastAsia="Times New Roman" w:hAnsi="Times New Roman" w:cs="Times New Roman"/>
          <w:sz w:val="24"/>
          <w:szCs w:val="24"/>
        </w:rPr>
        <w:t>summary” and</w:t>
      </w:r>
      <w:r w:rsidRPr="00866414">
        <w:rPr>
          <w:rFonts w:ascii="Times New Roman" w:eastAsia="Times New Roman" w:hAnsi="Times New Roman" w:cs="Times New Roman"/>
          <w:sz w:val="24"/>
          <w:szCs w:val="24"/>
        </w:rPr>
        <w:t xml:space="preserve"> click Next.</w:t>
      </w:r>
    </w:p>
    <w:p w14:paraId="46CECD5B" w14:textId="0A505B5A" w:rsidR="00193D31" w:rsidRPr="006E23E3" w:rsidRDefault="00000000" w:rsidP="00866414">
      <w:pPr>
        <w:numPr>
          <w:ilvl w:val="0"/>
          <w:numId w:val="6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Field label as </w:t>
      </w:r>
      <w:r w:rsidR="006E23E3">
        <w:rPr>
          <w:rFonts w:ascii="Times New Roman" w:eastAsia="Times New Roman" w:hAnsi="Times New Roman" w:cs="Times New Roman"/>
          <w:sz w:val="24"/>
          <w:szCs w:val="24"/>
        </w:rPr>
        <w:t>“sum</w:t>
      </w:r>
      <w:r>
        <w:rPr>
          <w:rFonts w:ascii="Times New Roman" w:eastAsia="Times New Roman" w:hAnsi="Times New Roman" w:cs="Times New Roman"/>
          <w:sz w:val="24"/>
          <w:szCs w:val="24"/>
        </w:rPr>
        <w:t xml:space="preserve"> of rice </w:t>
      </w:r>
      <w:proofErr w:type="gramStart"/>
      <w:r>
        <w:rPr>
          <w:rFonts w:ascii="Times New Roman" w:eastAsia="Times New Roman" w:hAnsi="Times New Roman" w:cs="Times New Roman"/>
          <w:sz w:val="24"/>
          <w:szCs w:val="24"/>
        </w:rPr>
        <w:t>distributed ”,Field</w:t>
      </w:r>
      <w:proofErr w:type="gramEnd"/>
      <w:r>
        <w:rPr>
          <w:rFonts w:ascii="Times New Roman" w:eastAsia="Times New Roman" w:hAnsi="Times New Roman" w:cs="Times New Roman"/>
          <w:sz w:val="24"/>
          <w:szCs w:val="24"/>
        </w:rPr>
        <w:t xml:space="preserve"> Name will be Auto generated, and click Next.</w:t>
      </w:r>
    </w:p>
    <w:p w14:paraId="06A8F7ED" w14:textId="77777777" w:rsidR="00193D31" w:rsidRDefault="00000000" w:rsidP="00866414">
      <w:pPr>
        <w:numPr>
          <w:ilvl w:val="0"/>
          <w:numId w:val="6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summarized object as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details ”.</w:t>
      </w:r>
    </w:p>
    <w:p w14:paraId="1B3BE6BD" w14:textId="77777777" w:rsidR="00193D31" w:rsidRDefault="00000000" w:rsidP="00866414">
      <w:pPr>
        <w:numPr>
          <w:ilvl w:val="0"/>
          <w:numId w:val="6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Rollup type as “sum”.</w:t>
      </w:r>
    </w:p>
    <w:p w14:paraId="640F9781" w14:textId="77777777" w:rsidR="00193D31" w:rsidRDefault="00000000" w:rsidP="00866414">
      <w:pPr>
        <w:numPr>
          <w:ilvl w:val="0"/>
          <w:numId w:val="62"/>
        </w:numPr>
        <w:rPr>
          <w:rFonts w:ascii="Times New Roman" w:eastAsia="Times New Roman" w:hAnsi="Times New Roman" w:cs="Times New Roman"/>
          <w:sz w:val="24"/>
          <w:szCs w:val="24"/>
        </w:rPr>
      </w:pPr>
      <w:r>
        <w:rPr>
          <w:rFonts w:ascii="Cardo" w:eastAsia="Cardo" w:hAnsi="Cardo" w:cs="Cardo"/>
          <w:sz w:val="24"/>
          <w:szCs w:val="24"/>
        </w:rPr>
        <w:t xml:space="preserve">Select the field to aggregate as </w:t>
      </w:r>
      <w:proofErr w:type="gramStart"/>
      <w:r>
        <w:rPr>
          <w:rFonts w:ascii="Cardo" w:eastAsia="Cardo" w:hAnsi="Cardo" w:cs="Cardo"/>
          <w:sz w:val="24"/>
          <w:szCs w:val="24"/>
        </w:rPr>
        <w:t>“ rice</w:t>
      </w:r>
      <w:proofErr w:type="gramEnd"/>
      <w:r>
        <w:rPr>
          <w:rFonts w:ascii="Cardo" w:eastAsia="Cardo" w:hAnsi="Cardo" w:cs="Cardo"/>
          <w:sz w:val="24"/>
          <w:szCs w:val="24"/>
        </w:rPr>
        <w:t xml:space="preserve"> distributed ”, and click Next → Next → Save.</w:t>
      </w:r>
    </w:p>
    <w:p w14:paraId="45342E91" w14:textId="17056D3D" w:rsidR="00193D31" w:rsidRDefault="006E23E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63C7AC0" wp14:editId="65C21825">
            <wp:extent cx="5943600" cy="2760980"/>
            <wp:effectExtent l="0" t="0" r="0" b="1270"/>
            <wp:docPr id="18966657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65714" name="Picture 18966657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14:paraId="7DEB506E" w14:textId="77777777" w:rsidR="00193D31"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Follow the same steps for the rice mill Object from 1 to 3</w:t>
      </w:r>
    </w:p>
    <w:p w14:paraId="47799168" w14:textId="28B54462" w:rsidR="00193D31"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Field label as </w:t>
      </w:r>
      <w:r w:rsidR="006E23E3">
        <w:rPr>
          <w:rFonts w:ascii="Times New Roman" w:eastAsia="Times New Roman" w:hAnsi="Times New Roman" w:cs="Times New Roman"/>
          <w:sz w:val="24"/>
          <w:szCs w:val="24"/>
        </w:rPr>
        <w:t>“rice</w:t>
      </w:r>
      <w:r>
        <w:rPr>
          <w:rFonts w:ascii="Times New Roman" w:eastAsia="Times New Roman" w:hAnsi="Times New Roman" w:cs="Times New Roman"/>
          <w:sz w:val="24"/>
          <w:szCs w:val="24"/>
        </w:rPr>
        <w:t xml:space="preserve"> distributed to </w:t>
      </w:r>
      <w:proofErr w:type="gramStart"/>
      <w:r>
        <w:rPr>
          <w:rFonts w:ascii="Times New Roman" w:eastAsia="Times New Roman" w:hAnsi="Times New Roman" w:cs="Times New Roman"/>
          <w:sz w:val="24"/>
          <w:szCs w:val="24"/>
        </w:rPr>
        <w:t>shops ”,Field</w:t>
      </w:r>
      <w:proofErr w:type="gramEnd"/>
      <w:r>
        <w:rPr>
          <w:rFonts w:ascii="Times New Roman" w:eastAsia="Times New Roman" w:hAnsi="Times New Roman" w:cs="Times New Roman"/>
          <w:sz w:val="24"/>
          <w:szCs w:val="24"/>
        </w:rPr>
        <w:t xml:space="preserve"> Name will be Auto generated, and click Next.</w:t>
      </w:r>
    </w:p>
    <w:p w14:paraId="1DCC2FF4" w14:textId="77777777" w:rsidR="00193D31"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summarized object as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details ”.</w:t>
      </w:r>
    </w:p>
    <w:p w14:paraId="3D587011" w14:textId="77777777" w:rsidR="00193D31"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Rollup type as “sum”.</w:t>
      </w:r>
    </w:p>
    <w:p w14:paraId="04D02082" w14:textId="77777777" w:rsidR="00193D31" w:rsidRDefault="00000000">
      <w:pPr>
        <w:numPr>
          <w:ilvl w:val="0"/>
          <w:numId w:val="20"/>
        </w:numPr>
        <w:rPr>
          <w:rFonts w:ascii="Times New Roman" w:eastAsia="Times New Roman" w:hAnsi="Times New Roman" w:cs="Times New Roman"/>
          <w:sz w:val="24"/>
          <w:szCs w:val="24"/>
        </w:rPr>
      </w:pPr>
      <w:r>
        <w:rPr>
          <w:rFonts w:ascii="Cardo" w:eastAsia="Cardo" w:hAnsi="Cardo" w:cs="Cardo"/>
          <w:sz w:val="24"/>
          <w:szCs w:val="24"/>
        </w:rPr>
        <w:t xml:space="preserve">Select the field to aggregate as </w:t>
      </w:r>
      <w:proofErr w:type="gramStart"/>
      <w:r>
        <w:rPr>
          <w:rFonts w:ascii="Cardo" w:eastAsia="Cardo" w:hAnsi="Cardo" w:cs="Cardo"/>
          <w:sz w:val="24"/>
          <w:szCs w:val="24"/>
        </w:rPr>
        <w:t>“ rice</w:t>
      </w:r>
      <w:proofErr w:type="gramEnd"/>
      <w:r>
        <w:rPr>
          <w:rFonts w:ascii="Cardo" w:eastAsia="Cardo" w:hAnsi="Cardo" w:cs="Cardo"/>
          <w:sz w:val="24"/>
          <w:szCs w:val="24"/>
        </w:rPr>
        <w:t xml:space="preserve"> distributed ”, and click Next → Next → Save.</w:t>
      </w:r>
    </w:p>
    <w:p w14:paraId="3F7BD705" w14:textId="77777777" w:rsidR="00193D31" w:rsidRDefault="00000000">
      <w:pPr>
        <w:numPr>
          <w:ilvl w:val="0"/>
          <w:numId w:val="20"/>
        </w:numPr>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Note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create the field as  “ rice taken by shops in kgs”  using number datatype in consumer object</w:t>
      </w:r>
    </w:p>
    <w:p w14:paraId="0CF4B2B6" w14:textId="77777777" w:rsidR="00193D31"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Follow the same steps for the rice mill Object from 1 to 3</w:t>
      </w:r>
    </w:p>
    <w:p w14:paraId="2278A611" w14:textId="77777777" w:rsidR="00193D31"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Field label as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taken ”,Field Name will be Auto generated, and click Next.</w:t>
      </w:r>
    </w:p>
    <w:p w14:paraId="0987ABA0" w14:textId="77777777" w:rsidR="00193D31"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summarized object as </w:t>
      </w:r>
      <w:proofErr w:type="gramStart"/>
      <w:r>
        <w:rPr>
          <w:rFonts w:ascii="Times New Roman" w:eastAsia="Times New Roman" w:hAnsi="Times New Roman" w:cs="Times New Roman"/>
          <w:sz w:val="24"/>
          <w:szCs w:val="24"/>
        </w:rPr>
        <w:t>“ consumer</w:t>
      </w:r>
      <w:proofErr w:type="gramEnd"/>
      <w:r>
        <w:rPr>
          <w:rFonts w:ascii="Times New Roman" w:eastAsia="Times New Roman" w:hAnsi="Times New Roman" w:cs="Times New Roman"/>
          <w:sz w:val="24"/>
          <w:szCs w:val="24"/>
        </w:rPr>
        <w:t>”.</w:t>
      </w:r>
    </w:p>
    <w:p w14:paraId="34CFDD9C" w14:textId="77777777" w:rsidR="00193D31"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Rollup type as “sum”.</w:t>
      </w:r>
    </w:p>
    <w:p w14:paraId="7DADA8A2" w14:textId="129667CC" w:rsidR="00193D31" w:rsidRDefault="00000000" w:rsidP="00866414">
      <w:pPr>
        <w:numPr>
          <w:ilvl w:val="0"/>
          <w:numId w:val="20"/>
        </w:numPr>
        <w:rPr>
          <w:rFonts w:ascii="Times New Roman" w:eastAsia="Times New Roman" w:hAnsi="Times New Roman" w:cs="Times New Roman"/>
          <w:sz w:val="24"/>
          <w:szCs w:val="24"/>
        </w:rPr>
      </w:pPr>
      <w:r>
        <w:rPr>
          <w:rFonts w:ascii="Cardo" w:eastAsia="Cardo" w:hAnsi="Cardo" w:cs="Cardo"/>
          <w:sz w:val="24"/>
          <w:szCs w:val="24"/>
        </w:rPr>
        <w:t xml:space="preserve">Select the field to aggregate as </w:t>
      </w:r>
      <w:proofErr w:type="gramStart"/>
      <w:r>
        <w:rPr>
          <w:rFonts w:ascii="Cardo" w:eastAsia="Cardo" w:hAnsi="Cardo" w:cs="Cardo"/>
          <w:sz w:val="24"/>
          <w:szCs w:val="24"/>
        </w:rPr>
        <w:t>“ rice</w:t>
      </w:r>
      <w:proofErr w:type="gramEnd"/>
      <w:r>
        <w:rPr>
          <w:rFonts w:ascii="Cardo" w:eastAsia="Cardo" w:hAnsi="Cardo" w:cs="Cardo"/>
          <w:sz w:val="24"/>
          <w:szCs w:val="24"/>
        </w:rPr>
        <w:t xml:space="preserve"> taken in shops ”, and click Next → Next → Save.</w:t>
      </w:r>
      <w:r w:rsidRPr="00866414">
        <w:rPr>
          <w:rFonts w:ascii="Times New Roman" w:eastAsia="Times New Roman" w:hAnsi="Times New Roman" w:cs="Times New Roman"/>
          <w:sz w:val="24"/>
          <w:szCs w:val="24"/>
        </w:rPr>
        <w:t>.</w:t>
      </w:r>
    </w:p>
    <w:p w14:paraId="7625DFED" w14:textId="280B7243" w:rsidR="00866414" w:rsidRPr="00866414" w:rsidRDefault="00866414" w:rsidP="00866414">
      <w:pPr>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A2B463C" wp14:editId="4D955FDA">
            <wp:extent cx="5943600" cy="2748915"/>
            <wp:effectExtent l="0" t="0" r="0" b="0"/>
            <wp:docPr id="15231015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1568" name="Picture 152310156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0A2B4731" w14:textId="130125C4" w:rsidR="00193D31" w:rsidRDefault="00000000">
      <w:pPr>
        <w:pStyle w:val="Heading2"/>
        <w:widowControl w:val="0"/>
        <w:spacing w:before="38" w:line="240" w:lineRule="auto"/>
        <w:rPr>
          <w:rFonts w:ascii="Times New Roman" w:eastAsia="Times New Roman" w:hAnsi="Times New Roman" w:cs="Times New Roman"/>
          <w:b/>
          <w:sz w:val="28"/>
          <w:szCs w:val="28"/>
        </w:rPr>
      </w:pPr>
      <w:bookmarkStart w:id="26" w:name="_3as4poj" w:colFirst="0" w:colLast="0"/>
      <w:bookmarkEnd w:id="26"/>
      <w:r>
        <w:rPr>
          <w:rFonts w:ascii="Times New Roman" w:eastAsia="Times New Roman" w:hAnsi="Times New Roman" w:cs="Times New Roman"/>
          <w:b/>
          <w:sz w:val="28"/>
          <w:szCs w:val="28"/>
        </w:rPr>
        <w:lastRenderedPageBreak/>
        <w:t xml:space="preserve">Activity </w:t>
      </w:r>
      <w:r w:rsidR="00866414">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xml:space="preserve"> </w:t>
      </w:r>
      <w:r w:rsidR="00866414">
        <w:rPr>
          <w:rFonts w:ascii="Times New Roman" w:eastAsia="Times New Roman" w:hAnsi="Times New Roman" w:cs="Times New Roman"/>
          <w:b/>
          <w:sz w:val="28"/>
          <w:szCs w:val="28"/>
        </w:rPr>
        <w:t>Creating Fields</w:t>
      </w:r>
      <w:r>
        <w:rPr>
          <w:rFonts w:ascii="Times New Roman" w:eastAsia="Times New Roman" w:hAnsi="Times New Roman" w:cs="Times New Roman"/>
          <w:b/>
          <w:sz w:val="28"/>
          <w:szCs w:val="28"/>
        </w:rPr>
        <w:t xml:space="preserve"> in Objects</w:t>
      </w:r>
    </w:p>
    <w:p w14:paraId="3956CB7D" w14:textId="77777777"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Creating the number field in rice details object </w:t>
      </w:r>
    </w:p>
    <w:p w14:paraId="51C94616" w14:textId="77777777" w:rsidR="00193D31" w:rsidRDefault="00000000" w:rsidP="00866414">
      <w:pPr>
        <w:numPr>
          <w:ilvl w:val="0"/>
          <w:numId w:val="61"/>
        </w:numPr>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proofErr w:type="gramStart"/>
      <w:r>
        <w:rPr>
          <w:rFonts w:ascii="Cardo" w:eastAsia="Cardo" w:hAnsi="Cardo" w:cs="Cardo"/>
          <w:sz w:val="24"/>
          <w:szCs w:val="24"/>
        </w:rPr>
        <w:t xml:space="preserve">for  </w:t>
      </w:r>
      <w:proofErr w:type="spellStart"/>
      <w:r>
        <w:rPr>
          <w:rFonts w:ascii="Cardo" w:eastAsia="Cardo" w:hAnsi="Cardo" w:cs="Cardo"/>
          <w:sz w:val="24"/>
          <w:szCs w:val="24"/>
        </w:rPr>
        <w:t>rice</w:t>
      </w:r>
      <w:proofErr w:type="spellEnd"/>
      <w:proofErr w:type="gramEnd"/>
      <w:r>
        <w:rPr>
          <w:rFonts w:ascii="Cardo" w:eastAsia="Cardo" w:hAnsi="Cardo" w:cs="Cardo"/>
          <w:sz w:val="24"/>
          <w:szCs w:val="24"/>
        </w:rPr>
        <w:t xml:space="preserve"> details object.</w:t>
      </w:r>
    </w:p>
    <w:p w14:paraId="61DEC5C9" w14:textId="5088DD2A" w:rsidR="00193D31" w:rsidRPr="00866414" w:rsidRDefault="00000000" w:rsidP="00866414">
      <w:pPr>
        <w:numPr>
          <w:ilvl w:val="0"/>
          <w:numId w:val="61"/>
        </w:numPr>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3A56AA87" w14:textId="77777777" w:rsidR="00193D31" w:rsidRDefault="00000000" w:rsidP="00866414">
      <w:pPr>
        <w:widowControl w:val="0"/>
        <w:numPr>
          <w:ilvl w:val="0"/>
          <w:numId w:val="61"/>
        </w:numPr>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“Number” and click Next.</w:t>
      </w:r>
    </w:p>
    <w:p w14:paraId="7E9E8EEF" w14:textId="0A95412D" w:rsidR="00193D31" w:rsidRPr="00866414" w:rsidRDefault="00000000" w:rsidP="00866414">
      <w:pPr>
        <w:widowControl w:val="0"/>
        <w:numPr>
          <w:ilvl w:val="0"/>
          <w:numId w:val="6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Field Label as </w:t>
      </w:r>
      <w:proofErr w:type="gramStart"/>
      <w:r>
        <w:rPr>
          <w:rFonts w:ascii="Times New Roman" w:eastAsia="Times New Roman" w:hAnsi="Times New Roman" w:cs="Times New Roman"/>
          <w:sz w:val="24"/>
          <w:szCs w:val="24"/>
        </w:rPr>
        <w:t>“ supplier</w:t>
      </w:r>
      <w:proofErr w:type="gramEnd"/>
      <w:r>
        <w:rPr>
          <w:rFonts w:ascii="Times New Roman" w:eastAsia="Times New Roman" w:hAnsi="Times New Roman" w:cs="Times New Roman"/>
          <w:sz w:val="24"/>
          <w:szCs w:val="24"/>
        </w:rPr>
        <w:t xml:space="preserve">  name ” and length as “ 5 ”.</w:t>
      </w:r>
    </w:p>
    <w:p w14:paraId="23DE654E" w14:textId="77777777" w:rsidR="00193D31" w:rsidRPr="00866414" w:rsidRDefault="00000000" w:rsidP="00866414">
      <w:pPr>
        <w:widowControl w:val="0"/>
        <w:numPr>
          <w:ilvl w:val="0"/>
          <w:numId w:val="61"/>
        </w:numPr>
        <w:spacing w:before="38" w:line="240" w:lineRule="auto"/>
        <w:rPr>
          <w:rFonts w:ascii="Times New Roman" w:eastAsia="Times New Roman" w:hAnsi="Times New Roman" w:cs="Times New Roman"/>
          <w:sz w:val="24"/>
          <w:szCs w:val="24"/>
        </w:rPr>
      </w:pPr>
      <w:r>
        <w:rPr>
          <w:rFonts w:ascii="Cardo" w:eastAsia="Cardo" w:hAnsi="Cardo" w:cs="Cardo"/>
          <w:sz w:val="24"/>
          <w:szCs w:val="24"/>
        </w:rPr>
        <w:t xml:space="preserve">Field Name will be auto </w:t>
      </w:r>
      <w:proofErr w:type="gramStart"/>
      <w:r>
        <w:rPr>
          <w:rFonts w:ascii="Cardo" w:eastAsia="Cardo" w:hAnsi="Cardo" w:cs="Cardo"/>
          <w:sz w:val="24"/>
          <w:szCs w:val="24"/>
        </w:rPr>
        <w:t>populated, and</w:t>
      </w:r>
      <w:proofErr w:type="gramEnd"/>
      <w:r>
        <w:rPr>
          <w:rFonts w:ascii="Cardo" w:eastAsia="Cardo" w:hAnsi="Cardo" w:cs="Cardo"/>
          <w:sz w:val="24"/>
          <w:szCs w:val="24"/>
        </w:rPr>
        <w:t xml:space="preserve"> click on Next→ Next → Save.</w:t>
      </w:r>
    </w:p>
    <w:p w14:paraId="48927256" w14:textId="6F1585D9" w:rsidR="00866414" w:rsidRDefault="00866414" w:rsidP="00866414">
      <w:pPr>
        <w:widowControl w:val="0"/>
        <w:spacing w:before="38"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7BCBD4F" wp14:editId="23D56BCD">
            <wp:extent cx="5943600" cy="2216150"/>
            <wp:effectExtent l="0" t="0" r="0" b="0"/>
            <wp:docPr id="1353566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6632" name="Picture 1353566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25E12C31" w14:textId="7BB427D9" w:rsidR="00193D31" w:rsidRDefault="00193D31">
      <w:pPr>
        <w:widowControl w:val="0"/>
        <w:spacing w:before="38" w:line="240" w:lineRule="auto"/>
        <w:rPr>
          <w:rFonts w:ascii="Times New Roman" w:eastAsia="Times New Roman" w:hAnsi="Times New Roman" w:cs="Times New Roman"/>
          <w:sz w:val="24"/>
          <w:szCs w:val="24"/>
        </w:rPr>
      </w:pPr>
    </w:p>
    <w:p w14:paraId="3CEC8213" w14:textId="409CE23F" w:rsidR="00193D31" w:rsidRPr="007D27A4" w:rsidRDefault="00000000" w:rsidP="007D27A4">
      <w:pPr>
        <w:pStyle w:val="Heading2"/>
        <w:widowControl w:val="0"/>
        <w:spacing w:before="38" w:line="240" w:lineRule="auto"/>
        <w:rPr>
          <w:rFonts w:ascii="Times New Roman" w:eastAsia="Times New Roman" w:hAnsi="Times New Roman" w:cs="Times New Roman"/>
          <w:sz w:val="24"/>
          <w:szCs w:val="24"/>
        </w:rPr>
      </w:pPr>
      <w:bookmarkStart w:id="27" w:name="_1pxezwc" w:colFirst="0" w:colLast="0"/>
      <w:bookmarkEnd w:id="27"/>
      <w:r>
        <w:rPr>
          <w:rFonts w:ascii="Times New Roman" w:eastAsia="Times New Roman" w:hAnsi="Times New Roman" w:cs="Times New Roman"/>
          <w:b/>
          <w:sz w:val="28"/>
          <w:szCs w:val="28"/>
        </w:rPr>
        <w:t xml:space="preserve">Activity 6: </w:t>
      </w:r>
      <w:r w:rsidR="00866414">
        <w:rPr>
          <w:rFonts w:ascii="Times New Roman" w:eastAsia="Times New Roman" w:hAnsi="Times New Roman" w:cs="Times New Roman"/>
          <w:b/>
          <w:sz w:val="28"/>
          <w:szCs w:val="28"/>
        </w:rPr>
        <w:t>Creating Fields</w:t>
      </w:r>
      <w:r>
        <w:rPr>
          <w:rFonts w:ascii="Times New Roman" w:eastAsia="Times New Roman" w:hAnsi="Times New Roman" w:cs="Times New Roman"/>
          <w:b/>
          <w:sz w:val="28"/>
          <w:szCs w:val="28"/>
        </w:rPr>
        <w:t xml:space="preserve"> in rice mill Objects</w:t>
      </w:r>
    </w:p>
    <w:p w14:paraId="5846E2ED" w14:textId="77777777" w:rsidR="00193D31" w:rsidRDefault="00000000">
      <w:pPr>
        <w:widowControl w:val="0"/>
        <w:numPr>
          <w:ilvl w:val="0"/>
          <w:numId w:val="39"/>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“Number” and click Next.</w:t>
      </w:r>
    </w:p>
    <w:p w14:paraId="327C77A3" w14:textId="10DA5AAD" w:rsidR="00193D31" w:rsidRDefault="00000000">
      <w:pPr>
        <w:widowControl w:val="0"/>
        <w:numPr>
          <w:ilvl w:val="0"/>
          <w:numId w:val="39"/>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Field Label as </w:t>
      </w:r>
      <w:r w:rsidR="00866414">
        <w:rPr>
          <w:rFonts w:ascii="Times New Roman" w:eastAsia="Times New Roman" w:hAnsi="Times New Roman" w:cs="Times New Roman"/>
          <w:sz w:val="24"/>
          <w:szCs w:val="24"/>
        </w:rPr>
        <w:t>“rice</w:t>
      </w:r>
      <w:r>
        <w:rPr>
          <w:rFonts w:ascii="Times New Roman" w:eastAsia="Times New Roman" w:hAnsi="Times New Roman" w:cs="Times New Roman"/>
          <w:sz w:val="24"/>
          <w:szCs w:val="24"/>
        </w:rPr>
        <w:t xml:space="preserve"> price/</w:t>
      </w:r>
      <w:proofErr w:type="gramStart"/>
      <w:r>
        <w:rPr>
          <w:rFonts w:ascii="Times New Roman" w:eastAsia="Times New Roman" w:hAnsi="Times New Roman" w:cs="Times New Roman"/>
          <w:sz w:val="24"/>
          <w:szCs w:val="24"/>
        </w:rPr>
        <w:t>kg ”</w:t>
      </w:r>
      <w:proofErr w:type="gramEnd"/>
      <w:r>
        <w:rPr>
          <w:rFonts w:ascii="Times New Roman" w:eastAsia="Times New Roman" w:hAnsi="Times New Roman" w:cs="Times New Roman"/>
          <w:sz w:val="24"/>
          <w:szCs w:val="24"/>
        </w:rPr>
        <w:t xml:space="preserve"> and length as “ 5 ”</w:t>
      </w:r>
    </w:p>
    <w:p w14:paraId="52C10E1E" w14:textId="76EBB4C5" w:rsidR="00287BE4" w:rsidRDefault="00287BE4" w:rsidP="00287BE4">
      <w:pPr>
        <w:widowControl w:val="0"/>
        <w:spacing w:line="240" w:lineRule="auto"/>
        <w:ind w:left="6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B82D191" wp14:editId="55A77562">
            <wp:extent cx="5943600" cy="2242820"/>
            <wp:effectExtent l="0" t="0" r="0" b="5080"/>
            <wp:docPr id="11805908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90833" name="Picture 11805908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242820"/>
                    </a:xfrm>
                    <a:prstGeom prst="rect">
                      <a:avLst/>
                    </a:prstGeom>
                  </pic:spPr>
                </pic:pic>
              </a:graphicData>
            </a:graphic>
          </wp:inline>
        </w:drawing>
      </w:r>
    </w:p>
    <w:p w14:paraId="1BDCC741" w14:textId="77777777" w:rsidR="00132204" w:rsidRDefault="00132204">
      <w:pPr>
        <w:pStyle w:val="Heading2"/>
        <w:widowControl w:val="0"/>
        <w:spacing w:before="38" w:line="240" w:lineRule="auto"/>
        <w:rPr>
          <w:rFonts w:ascii="Times New Roman" w:eastAsia="Times New Roman" w:hAnsi="Times New Roman" w:cs="Times New Roman"/>
          <w:b/>
          <w:sz w:val="28"/>
          <w:szCs w:val="28"/>
        </w:rPr>
      </w:pPr>
      <w:bookmarkStart w:id="28" w:name="_49x2ik5" w:colFirst="0" w:colLast="0"/>
      <w:bookmarkEnd w:id="28"/>
    </w:p>
    <w:p w14:paraId="6AB2C2DB" w14:textId="77777777" w:rsidR="007D27A4" w:rsidRDefault="007D27A4" w:rsidP="007D27A4"/>
    <w:p w14:paraId="430AC4CD" w14:textId="77777777" w:rsidR="007D27A4" w:rsidRDefault="007D27A4" w:rsidP="007D27A4"/>
    <w:p w14:paraId="41C3F3A0" w14:textId="77777777" w:rsidR="007D27A4" w:rsidRPr="007D27A4" w:rsidRDefault="007D27A4" w:rsidP="007D27A4"/>
    <w:p w14:paraId="44789C75" w14:textId="15661B0B" w:rsidR="00193D31" w:rsidRPr="007D27A4" w:rsidRDefault="00000000" w:rsidP="007D27A4">
      <w:pPr>
        <w:pStyle w:val="Heading2"/>
        <w:widowControl w:val="0"/>
        <w:spacing w:before="38"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Activity 7: </w:t>
      </w:r>
      <w:r w:rsidR="00132204">
        <w:rPr>
          <w:rFonts w:ascii="Times New Roman" w:eastAsia="Times New Roman" w:hAnsi="Times New Roman" w:cs="Times New Roman"/>
          <w:b/>
          <w:sz w:val="28"/>
          <w:szCs w:val="28"/>
        </w:rPr>
        <w:t>Creating Fields</w:t>
      </w:r>
      <w:r>
        <w:rPr>
          <w:rFonts w:ascii="Times New Roman" w:eastAsia="Times New Roman" w:hAnsi="Times New Roman" w:cs="Times New Roman"/>
          <w:b/>
          <w:sz w:val="28"/>
          <w:szCs w:val="28"/>
        </w:rPr>
        <w:t xml:space="preserve"> in </w:t>
      </w:r>
      <w:r>
        <w:rPr>
          <w:rFonts w:ascii="Times New Roman" w:eastAsia="Times New Roman" w:hAnsi="Times New Roman" w:cs="Times New Roman"/>
          <w:b/>
          <w:sz w:val="24"/>
          <w:szCs w:val="24"/>
        </w:rPr>
        <w:t>consumer</w:t>
      </w:r>
      <w:r>
        <w:rPr>
          <w:rFonts w:ascii="Times New Roman" w:eastAsia="Times New Roman" w:hAnsi="Times New Roman" w:cs="Times New Roman"/>
          <w:b/>
          <w:sz w:val="28"/>
          <w:szCs w:val="28"/>
        </w:rPr>
        <w:t xml:space="preserve"> Objects</w:t>
      </w:r>
    </w:p>
    <w:p w14:paraId="62170E44" w14:textId="77777777" w:rsidR="00193D31" w:rsidRDefault="00193D31">
      <w:pPr>
        <w:widowControl w:val="0"/>
        <w:spacing w:before="38" w:line="240" w:lineRule="auto"/>
        <w:ind w:left="720"/>
        <w:rPr>
          <w:rFonts w:ascii="Times New Roman" w:eastAsia="Times New Roman" w:hAnsi="Times New Roman" w:cs="Times New Roman"/>
          <w:sz w:val="24"/>
          <w:szCs w:val="24"/>
        </w:rPr>
      </w:pPr>
    </w:p>
    <w:tbl>
      <w:tblPr>
        <w:tblStyle w:val="a"/>
        <w:tblW w:w="867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2130"/>
        <w:gridCol w:w="5265"/>
      </w:tblGrid>
      <w:tr w:rsidR="00193D31" w14:paraId="2C4B952D" w14:textId="77777777" w:rsidTr="00316B42">
        <w:trPr>
          <w:trHeight w:val="150"/>
        </w:trPr>
        <w:tc>
          <w:tcPr>
            <w:tcW w:w="1275" w:type="dxa"/>
            <w:shd w:val="clear" w:color="auto" w:fill="auto"/>
            <w:tcMar>
              <w:top w:w="100" w:type="dxa"/>
              <w:left w:w="100" w:type="dxa"/>
              <w:bottom w:w="100" w:type="dxa"/>
              <w:right w:w="100" w:type="dxa"/>
            </w:tcMar>
          </w:tcPr>
          <w:p w14:paraId="298B37C6" w14:textId="39FA91C2" w:rsidR="00316B42" w:rsidRPr="00316B42" w:rsidRDefault="00000000" w:rsidP="00316B4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S.no</w:t>
            </w:r>
          </w:p>
        </w:tc>
        <w:tc>
          <w:tcPr>
            <w:tcW w:w="2130" w:type="dxa"/>
            <w:shd w:val="clear" w:color="auto" w:fill="auto"/>
            <w:tcMar>
              <w:top w:w="100" w:type="dxa"/>
              <w:left w:w="100" w:type="dxa"/>
              <w:bottom w:w="100" w:type="dxa"/>
              <w:right w:w="100" w:type="dxa"/>
            </w:tcMar>
          </w:tcPr>
          <w:p w14:paraId="5CE75E13" w14:textId="77777777" w:rsidR="00193D31" w:rsidRDefault="00000000" w:rsidP="00316B4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 name</w:t>
            </w:r>
          </w:p>
        </w:tc>
        <w:tc>
          <w:tcPr>
            <w:tcW w:w="5265" w:type="dxa"/>
            <w:shd w:val="clear" w:color="auto" w:fill="auto"/>
            <w:tcMar>
              <w:top w:w="100" w:type="dxa"/>
              <w:left w:w="100" w:type="dxa"/>
              <w:bottom w:w="100" w:type="dxa"/>
              <w:right w:w="100" w:type="dxa"/>
            </w:tcMar>
          </w:tcPr>
          <w:p w14:paraId="3310F31E" w14:textId="77777777" w:rsidR="00193D31" w:rsidRDefault="00000000" w:rsidP="00316B4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Fields                                          data type</w:t>
            </w:r>
          </w:p>
        </w:tc>
      </w:tr>
      <w:tr w:rsidR="00193D31" w14:paraId="1F50D02B" w14:textId="77777777">
        <w:trPr>
          <w:trHeight w:val="3105"/>
        </w:trPr>
        <w:tc>
          <w:tcPr>
            <w:tcW w:w="1275" w:type="dxa"/>
            <w:shd w:val="clear" w:color="auto" w:fill="auto"/>
            <w:tcMar>
              <w:top w:w="100" w:type="dxa"/>
              <w:left w:w="100" w:type="dxa"/>
              <w:bottom w:w="100" w:type="dxa"/>
              <w:right w:w="100" w:type="dxa"/>
            </w:tcMar>
          </w:tcPr>
          <w:p w14:paraId="6AA69991" w14:textId="77777777" w:rsidR="00193D31" w:rsidRDefault="00000000" w:rsidP="00316B4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30" w:type="dxa"/>
            <w:shd w:val="clear" w:color="auto" w:fill="auto"/>
            <w:tcMar>
              <w:top w:w="100" w:type="dxa"/>
              <w:left w:w="100" w:type="dxa"/>
              <w:bottom w:w="100" w:type="dxa"/>
              <w:right w:w="100" w:type="dxa"/>
            </w:tcMar>
          </w:tcPr>
          <w:p w14:paraId="145E2EB0" w14:textId="77777777" w:rsidR="00193D31" w:rsidRDefault="00000000" w:rsidP="00316B42">
            <w:pPr>
              <w:spacing w:before="30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consumer</w:t>
            </w:r>
          </w:p>
        </w:tc>
        <w:tc>
          <w:tcPr>
            <w:tcW w:w="5265" w:type="dxa"/>
            <w:shd w:val="clear" w:color="auto" w:fill="auto"/>
            <w:tcMar>
              <w:top w:w="100" w:type="dxa"/>
              <w:left w:w="100" w:type="dxa"/>
              <w:bottom w:w="100" w:type="dxa"/>
              <w:right w:w="100" w:type="dxa"/>
            </w:tcMar>
          </w:tcPr>
          <w:p w14:paraId="7C31D5B3" w14:textId="77777777" w:rsidR="00193D31" w:rsidRDefault="00193D31" w:rsidP="00316B42">
            <w:pPr>
              <w:widowControl w:val="0"/>
              <w:spacing w:line="240" w:lineRule="auto"/>
              <w:rPr>
                <w:rFonts w:ascii="Times New Roman" w:eastAsia="Times New Roman" w:hAnsi="Times New Roman" w:cs="Times New Roman"/>
                <w:sz w:val="24"/>
                <w:szCs w:val="24"/>
              </w:rPr>
            </w:pPr>
          </w:p>
          <w:tbl>
            <w:tblPr>
              <w:tblStyle w:val="a0"/>
              <w:tblW w:w="5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2"/>
              <w:gridCol w:w="2533"/>
            </w:tblGrid>
            <w:tr w:rsidR="00193D31" w14:paraId="3FC81BAA" w14:textId="77777777" w:rsidTr="00316B42">
              <w:trPr>
                <w:trHeight w:val="258"/>
              </w:trPr>
              <w:tc>
                <w:tcPr>
                  <w:tcW w:w="2532" w:type="dxa"/>
                  <w:shd w:val="clear" w:color="auto" w:fill="auto"/>
                  <w:tcMar>
                    <w:top w:w="100" w:type="dxa"/>
                    <w:left w:w="100" w:type="dxa"/>
                    <w:bottom w:w="100" w:type="dxa"/>
                    <w:right w:w="100" w:type="dxa"/>
                  </w:tcMar>
                </w:tcPr>
                <w:p w14:paraId="1EE023F9"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p>
              </w:tc>
              <w:tc>
                <w:tcPr>
                  <w:tcW w:w="2533" w:type="dxa"/>
                  <w:shd w:val="clear" w:color="auto" w:fill="auto"/>
                  <w:tcMar>
                    <w:top w:w="100" w:type="dxa"/>
                    <w:left w:w="100" w:type="dxa"/>
                    <w:bottom w:w="100" w:type="dxa"/>
                    <w:right w:w="100" w:type="dxa"/>
                  </w:tcMar>
                </w:tcPr>
                <w:p w14:paraId="17D0C952"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r>
            <w:tr w:rsidR="00193D31" w14:paraId="42F49BAB" w14:textId="77777777" w:rsidTr="00316B42">
              <w:trPr>
                <w:trHeight w:val="303"/>
              </w:trPr>
              <w:tc>
                <w:tcPr>
                  <w:tcW w:w="2532" w:type="dxa"/>
                  <w:shd w:val="clear" w:color="auto" w:fill="auto"/>
                  <w:tcMar>
                    <w:top w:w="100" w:type="dxa"/>
                    <w:left w:w="100" w:type="dxa"/>
                    <w:bottom w:w="100" w:type="dxa"/>
                    <w:right w:w="100" w:type="dxa"/>
                  </w:tcMar>
                </w:tcPr>
                <w:p w14:paraId="7ADA3088"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w:t>
                  </w:r>
                </w:p>
              </w:tc>
              <w:tc>
                <w:tcPr>
                  <w:tcW w:w="2533" w:type="dxa"/>
                  <w:shd w:val="clear" w:color="auto" w:fill="auto"/>
                  <w:tcMar>
                    <w:top w:w="100" w:type="dxa"/>
                    <w:left w:w="100" w:type="dxa"/>
                    <w:bottom w:w="100" w:type="dxa"/>
                    <w:right w:w="100" w:type="dxa"/>
                  </w:tcMar>
                </w:tcPr>
                <w:p w14:paraId="1F84C134"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r>
            <w:tr w:rsidR="00193D31" w14:paraId="4200F53F" w14:textId="77777777" w:rsidTr="00316B42">
              <w:trPr>
                <w:trHeight w:val="321"/>
              </w:trPr>
              <w:tc>
                <w:tcPr>
                  <w:tcW w:w="2532" w:type="dxa"/>
                  <w:shd w:val="clear" w:color="auto" w:fill="auto"/>
                  <w:tcMar>
                    <w:top w:w="100" w:type="dxa"/>
                    <w:left w:w="100" w:type="dxa"/>
                    <w:bottom w:w="100" w:type="dxa"/>
                    <w:right w:w="100" w:type="dxa"/>
                  </w:tcMar>
                </w:tcPr>
                <w:p w14:paraId="3D04B64E"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 number</w:t>
                  </w:r>
                </w:p>
              </w:tc>
              <w:tc>
                <w:tcPr>
                  <w:tcW w:w="2533" w:type="dxa"/>
                  <w:shd w:val="clear" w:color="auto" w:fill="auto"/>
                  <w:tcMar>
                    <w:top w:w="100" w:type="dxa"/>
                    <w:left w:w="100" w:type="dxa"/>
                    <w:bottom w:w="100" w:type="dxa"/>
                    <w:right w:w="100" w:type="dxa"/>
                  </w:tcMar>
                </w:tcPr>
                <w:p w14:paraId="78D2973D"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w:t>
                  </w:r>
                </w:p>
              </w:tc>
            </w:tr>
            <w:tr w:rsidR="00193D31" w14:paraId="001B950C" w14:textId="77777777" w:rsidTr="00316B42">
              <w:trPr>
                <w:trHeight w:val="312"/>
              </w:trPr>
              <w:tc>
                <w:tcPr>
                  <w:tcW w:w="2532" w:type="dxa"/>
                  <w:shd w:val="clear" w:color="auto" w:fill="auto"/>
                  <w:tcMar>
                    <w:top w:w="100" w:type="dxa"/>
                    <w:left w:w="100" w:type="dxa"/>
                    <w:bottom w:w="100" w:type="dxa"/>
                    <w:right w:w="100" w:type="dxa"/>
                  </w:tcMar>
                </w:tcPr>
                <w:p w14:paraId="39CD55EB"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533" w:type="dxa"/>
                  <w:shd w:val="clear" w:color="auto" w:fill="auto"/>
                  <w:tcMar>
                    <w:top w:w="100" w:type="dxa"/>
                    <w:left w:w="100" w:type="dxa"/>
                    <w:bottom w:w="100" w:type="dxa"/>
                    <w:right w:w="100" w:type="dxa"/>
                  </w:tcMar>
                </w:tcPr>
                <w:p w14:paraId="1565DEA8"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r>
            <w:tr w:rsidR="00193D31" w14:paraId="4CC741DD" w14:textId="77777777" w:rsidTr="00316B42">
              <w:trPr>
                <w:trHeight w:val="321"/>
              </w:trPr>
              <w:tc>
                <w:tcPr>
                  <w:tcW w:w="2532" w:type="dxa"/>
                  <w:shd w:val="clear" w:color="auto" w:fill="auto"/>
                  <w:tcMar>
                    <w:top w:w="100" w:type="dxa"/>
                    <w:left w:w="100" w:type="dxa"/>
                    <w:bottom w:w="100" w:type="dxa"/>
                    <w:right w:w="100" w:type="dxa"/>
                  </w:tcMar>
                </w:tcPr>
                <w:p w14:paraId="3D31A1CF"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Rice taken by shops</w:t>
                  </w:r>
                </w:p>
              </w:tc>
              <w:tc>
                <w:tcPr>
                  <w:tcW w:w="2533" w:type="dxa"/>
                  <w:shd w:val="clear" w:color="auto" w:fill="auto"/>
                  <w:tcMar>
                    <w:top w:w="100" w:type="dxa"/>
                    <w:left w:w="100" w:type="dxa"/>
                    <w:bottom w:w="100" w:type="dxa"/>
                    <w:right w:w="100" w:type="dxa"/>
                  </w:tcMar>
                </w:tcPr>
                <w:p w14:paraId="341961BC"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(length=5)</w:t>
                  </w:r>
                </w:p>
              </w:tc>
            </w:tr>
            <w:tr w:rsidR="00193D31" w14:paraId="7D225EFE" w14:textId="77777777">
              <w:trPr>
                <w:trHeight w:val="660"/>
              </w:trPr>
              <w:tc>
                <w:tcPr>
                  <w:tcW w:w="2532" w:type="dxa"/>
                  <w:shd w:val="clear" w:color="auto" w:fill="auto"/>
                  <w:tcMar>
                    <w:top w:w="100" w:type="dxa"/>
                    <w:left w:w="100" w:type="dxa"/>
                    <w:bottom w:w="100" w:type="dxa"/>
                    <w:right w:w="100" w:type="dxa"/>
                  </w:tcMar>
                </w:tcPr>
                <w:p w14:paraId="13368997"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Rice type</w:t>
                  </w:r>
                </w:p>
              </w:tc>
              <w:tc>
                <w:tcPr>
                  <w:tcW w:w="2533" w:type="dxa"/>
                  <w:shd w:val="clear" w:color="auto" w:fill="auto"/>
                  <w:tcMar>
                    <w:top w:w="100" w:type="dxa"/>
                    <w:left w:w="100" w:type="dxa"/>
                    <w:bottom w:w="100" w:type="dxa"/>
                    <w:right w:w="100" w:type="dxa"/>
                  </w:tcMar>
                </w:tcPr>
                <w:p w14:paraId="2E491237"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(Picklist values)</w:t>
                  </w:r>
                </w:p>
                <w:p w14:paraId="444C8FD6"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1.basmati</w:t>
                  </w:r>
                </w:p>
                <w:p w14:paraId="4836E600"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2.normal rice</w:t>
                  </w:r>
                </w:p>
              </w:tc>
            </w:tr>
            <w:tr w:rsidR="00193D31" w14:paraId="10388E80" w14:textId="77777777">
              <w:trPr>
                <w:trHeight w:val="660"/>
              </w:trPr>
              <w:tc>
                <w:tcPr>
                  <w:tcW w:w="2532" w:type="dxa"/>
                  <w:shd w:val="clear" w:color="auto" w:fill="auto"/>
                  <w:tcMar>
                    <w:top w:w="100" w:type="dxa"/>
                    <w:left w:w="100" w:type="dxa"/>
                    <w:bottom w:w="100" w:type="dxa"/>
                    <w:right w:w="100" w:type="dxa"/>
                  </w:tcMar>
                </w:tcPr>
                <w:p w14:paraId="2AA3440A"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 of payment </w:t>
                  </w:r>
                </w:p>
              </w:tc>
              <w:tc>
                <w:tcPr>
                  <w:tcW w:w="2533" w:type="dxa"/>
                  <w:shd w:val="clear" w:color="auto" w:fill="auto"/>
                  <w:tcMar>
                    <w:top w:w="100" w:type="dxa"/>
                    <w:left w:w="100" w:type="dxa"/>
                    <w:bottom w:w="100" w:type="dxa"/>
                    <w:right w:w="100" w:type="dxa"/>
                  </w:tcMar>
                </w:tcPr>
                <w:p w14:paraId="54760095"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Picklist values </w:t>
                  </w:r>
                </w:p>
                <w:p w14:paraId="4E0142DF" w14:textId="77777777" w:rsidR="00193D31" w:rsidRDefault="00000000" w:rsidP="00316B42">
                  <w:pPr>
                    <w:widowControl w:val="0"/>
                    <w:numPr>
                      <w:ilvl w:val="0"/>
                      <w:numId w:val="4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Credit card</w:t>
                  </w:r>
                </w:p>
                <w:p w14:paraId="216F50B0" w14:textId="77777777" w:rsidR="00193D31" w:rsidRDefault="00000000" w:rsidP="00316B42">
                  <w:pPr>
                    <w:widowControl w:val="0"/>
                    <w:numPr>
                      <w:ilvl w:val="0"/>
                      <w:numId w:val="4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Debit card</w:t>
                  </w:r>
                </w:p>
                <w:p w14:paraId="46772416" w14:textId="77777777" w:rsidR="00193D31" w:rsidRDefault="00000000" w:rsidP="00316B42">
                  <w:pPr>
                    <w:widowControl w:val="0"/>
                    <w:numPr>
                      <w:ilvl w:val="0"/>
                      <w:numId w:val="4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Net banking </w:t>
                  </w:r>
                </w:p>
                <w:p w14:paraId="63B04A04" w14:textId="77777777" w:rsidR="00193D31" w:rsidRDefault="00000000" w:rsidP="00316B42">
                  <w:pPr>
                    <w:widowControl w:val="0"/>
                    <w:numPr>
                      <w:ilvl w:val="0"/>
                      <w:numId w:val="4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UPI</w:t>
                  </w:r>
                </w:p>
                <w:p w14:paraId="7D14561D" w14:textId="77777777" w:rsidR="00193D31" w:rsidRDefault="00000000" w:rsidP="00316B42">
                  <w:pPr>
                    <w:widowControl w:val="0"/>
                    <w:numPr>
                      <w:ilvl w:val="0"/>
                      <w:numId w:val="4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Cash</w:t>
                  </w:r>
                  <w:r>
                    <w:rPr>
                      <w:rFonts w:ascii="Times New Roman" w:eastAsia="Times New Roman" w:hAnsi="Times New Roman" w:cs="Times New Roman"/>
                      <w:sz w:val="24"/>
                      <w:szCs w:val="24"/>
                    </w:rPr>
                    <w:tab/>
                  </w:r>
                </w:p>
              </w:tc>
            </w:tr>
          </w:tbl>
          <w:p w14:paraId="64BF70A1" w14:textId="77777777" w:rsidR="00193D31" w:rsidRDefault="00193D31" w:rsidP="00316B42">
            <w:pPr>
              <w:widowControl w:val="0"/>
              <w:spacing w:line="240" w:lineRule="auto"/>
              <w:rPr>
                <w:rFonts w:ascii="Times New Roman" w:eastAsia="Times New Roman" w:hAnsi="Times New Roman" w:cs="Times New Roman"/>
                <w:sz w:val="24"/>
                <w:szCs w:val="24"/>
              </w:rPr>
            </w:pPr>
          </w:p>
        </w:tc>
      </w:tr>
    </w:tbl>
    <w:p w14:paraId="7A4EC8E0" w14:textId="77777777" w:rsidR="00193D31" w:rsidRDefault="00193D31">
      <w:pPr>
        <w:widowControl w:val="0"/>
        <w:spacing w:before="38" w:line="240" w:lineRule="auto"/>
        <w:ind w:left="720"/>
        <w:rPr>
          <w:rFonts w:ascii="Times New Roman" w:eastAsia="Times New Roman" w:hAnsi="Times New Roman" w:cs="Times New Roman"/>
          <w:sz w:val="24"/>
          <w:szCs w:val="24"/>
        </w:rPr>
      </w:pPr>
    </w:p>
    <w:p w14:paraId="3B7D2F9D" w14:textId="5AB69E3D" w:rsidR="00193D31" w:rsidRDefault="00132204">
      <w:pPr>
        <w:widowControl w:val="0"/>
        <w:spacing w:before="38"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AE16B58" wp14:editId="7A35EC02">
            <wp:extent cx="5721927" cy="2809710"/>
            <wp:effectExtent l="0" t="0" r="0" b="0"/>
            <wp:docPr id="123145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53452" name="Picture 123145345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6259" cy="2811837"/>
                    </a:xfrm>
                    <a:prstGeom prst="rect">
                      <a:avLst/>
                    </a:prstGeom>
                  </pic:spPr>
                </pic:pic>
              </a:graphicData>
            </a:graphic>
          </wp:inline>
        </w:drawing>
      </w:r>
    </w:p>
    <w:p w14:paraId="4C9865CA" w14:textId="77777777" w:rsidR="00193D31" w:rsidRDefault="00193D31">
      <w:pPr>
        <w:widowControl w:val="0"/>
        <w:spacing w:before="38" w:line="240" w:lineRule="auto"/>
        <w:rPr>
          <w:rFonts w:ascii="Times New Roman" w:eastAsia="Times New Roman" w:hAnsi="Times New Roman" w:cs="Times New Roman"/>
          <w:sz w:val="24"/>
          <w:szCs w:val="24"/>
        </w:rPr>
      </w:pPr>
    </w:p>
    <w:p w14:paraId="5F7E244D" w14:textId="4EED6927" w:rsidR="00193D31" w:rsidRPr="00316B42" w:rsidRDefault="00000000" w:rsidP="00316B42">
      <w:pPr>
        <w:pStyle w:val="Heading2"/>
        <w:rPr>
          <w:rFonts w:ascii="Times New Roman" w:eastAsia="Times New Roman" w:hAnsi="Times New Roman" w:cs="Times New Roman"/>
          <w:b/>
          <w:sz w:val="28"/>
          <w:szCs w:val="28"/>
        </w:rPr>
      </w:pPr>
      <w:bookmarkStart w:id="29" w:name="_2p2csry" w:colFirst="0" w:colLast="0"/>
      <w:bookmarkEnd w:id="29"/>
      <w:r>
        <w:rPr>
          <w:rFonts w:ascii="Times New Roman" w:eastAsia="Times New Roman" w:hAnsi="Times New Roman" w:cs="Times New Roman"/>
          <w:b/>
          <w:sz w:val="28"/>
          <w:szCs w:val="28"/>
        </w:rPr>
        <w:lastRenderedPageBreak/>
        <w:t xml:space="preserve">Activity </w:t>
      </w:r>
      <w:r w:rsidR="00132204">
        <w:rPr>
          <w:rFonts w:ascii="Times New Roman" w:eastAsia="Times New Roman" w:hAnsi="Times New Roman" w:cs="Times New Roman"/>
          <w:b/>
          <w:sz w:val="28"/>
          <w:szCs w:val="28"/>
        </w:rPr>
        <w:t>8:</w:t>
      </w:r>
      <w:r>
        <w:rPr>
          <w:rFonts w:ascii="Times New Roman" w:eastAsia="Times New Roman" w:hAnsi="Times New Roman" w:cs="Times New Roman"/>
          <w:b/>
          <w:sz w:val="28"/>
          <w:szCs w:val="28"/>
        </w:rPr>
        <w:t xml:space="preserve"> Creating Cross Object Formula Field in </w:t>
      </w:r>
      <w:r>
        <w:rPr>
          <w:rFonts w:ascii="Times New Roman" w:eastAsia="Times New Roman" w:hAnsi="Times New Roman" w:cs="Times New Roman"/>
          <w:b/>
          <w:sz w:val="26"/>
          <w:szCs w:val="26"/>
        </w:rPr>
        <w:t>consumer</w:t>
      </w:r>
      <w:r>
        <w:rPr>
          <w:rFonts w:ascii="Times New Roman" w:eastAsia="Times New Roman" w:hAnsi="Times New Roman" w:cs="Times New Roman"/>
          <w:b/>
          <w:sz w:val="30"/>
          <w:szCs w:val="30"/>
        </w:rPr>
        <w:t xml:space="preserve"> </w:t>
      </w:r>
      <w:r>
        <w:rPr>
          <w:rFonts w:ascii="Times New Roman" w:eastAsia="Times New Roman" w:hAnsi="Times New Roman" w:cs="Times New Roman"/>
          <w:b/>
          <w:sz w:val="28"/>
          <w:szCs w:val="28"/>
        </w:rPr>
        <w:t>Object</w:t>
      </w:r>
    </w:p>
    <w:p w14:paraId="054398DC" w14:textId="77777777" w:rsidR="00193D31" w:rsidRDefault="00000000">
      <w:r>
        <w:t>A cross-object formula field is a formula field that references fields from another object in Salesforce. This type of formula allows users to calculate and display data from multiple objects on a single record.</w:t>
      </w:r>
    </w:p>
    <w:p w14:paraId="54FF3C15" w14:textId="77777777" w:rsidR="00193D31" w:rsidRDefault="00193D31">
      <w:pPr>
        <w:rPr>
          <w:rFonts w:ascii="Times New Roman" w:eastAsia="Times New Roman" w:hAnsi="Times New Roman" w:cs="Times New Roman"/>
          <w:sz w:val="24"/>
          <w:szCs w:val="24"/>
        </w:rPr>
      </w:pPr>
    </w:p>
    <w:p w14:paraId="5EB0D13C" w14:textId="77777777" w:rsidR="00193D31" w:rsidRDefault="00000000">
      <w:pPr>
        <w:numPr>
          <w:ilvl w:val="0"/>
          <w:numId w:val="50"/>
        </w:numPr>
        <w:ind w:left="425"/>
        <w:rPr>
          <w:rFonts w:ascii="Times New Roman" w:eastAsia="Times New Roman" w:hAnsi="Times New Roman" w:cs="Times New Roman"/>
          <w:sz w:val="24"/>
          <w:szCs w:val="24"/>
        </w:rPr>
      </w:pPr>
      <w:r>
        <w:rPr>
          <w:rFonts w:ascii="Arimo" w:eastAsia="Arimo" w:hAnsi="Arimo" w:cs="Arimo"/>
        </w:rPr>
        <w:t>Go to setup → click on Object Manager → type object name(</w:t>
      </w:r>
      <w:r>
        <w:rPr>
          <w:rFonts w:ascii="Times New Roman" w:eastAsia="Times New Roman" w:hAnsi="Times New Roman" w:cs="Times New Roman"/>
          <w:sz w:val="24"/>
          <w:szCs w:val="24"/>
        </w:rPr>
        <w:t>consumer</w:t>
      </w:r>
      <w:r>
        <w:rPr>
          <w:rFonts w:ascii="Arimo" w:eastAsia="Arimo" w:hAnsi="Arimo" w:cs="Arimo"/>
        </w:rPr>
        <w:t xml:space="preserve">) in search bar → click on the object. </w:t>
      </w:r>
    </w:p>
    <w:p w14:paraId="4057E24F" w14:textId="77777777" w:rsidR="00193D31" w:rsidRDefault="00000000">
      <w:pPr>
        <w:numPr>
          <w:ilvl w:val="0"/>
          <w:numId w:val="50"/>
        </w:numPr>
        <w:ind w:left="425"/>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0691BFAD" w14:textId="77777777" w:rsidR="00193D31" w:rsidRDefault="00000000">
      <w:pPr>
        <w:widowControl w:val="0"/>
        <w:numPr>
          <w:ilvl w:val="0"/>
          <w:numId w:val="50"/>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“Formula” and click Next.</w:t>
      </w:r>
    </w:p>
    <w:p w14:paraId="79E87B13" w14:textId="26573E07" w:rsidR="00193D31" w:rsidRPr="00316B42" w:rsidRDefault="00000000" w:rsidP="00316B42">
      <w:pPr>
        <w:widowControl w:val="0"/>
        <w:numPr>
          <w:ilvl w:val="0"/>
          <w:numId w:val="50"/>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Field Label and Field Name as “Amount </w:t>
      </w:r>
      <w:proofErr w:type="gramStart"/>
      <w:r>
        <w:rPr>
          <w:rFonts w:ascii="Times New Roman" w:eastAsia="Times New Roman" w:hAnsi="Times New Roman" w:cs="Times New Roman"/>
          <w:sz w:val="24"/>
          <w:szCs w:val="24"/>
        </w:rPr>
        <w:t>Paid ”</w:t>
      </w:r>
      <w:proofErr w:type="gramEnd"/>
      <w:r>
        <w:rPr>
          <w:rFonts w:ascii="Times New Roman" w:eastAsia="Times New Roman" w:hAnsi="Times New Roman" w:cs="Times New Roman"/>
          <w:sz w:val="24"/>
          <w:szCs w:val="24"/>
        </w:rPr>
        <w:t xml:space="preserve"> and select formula return type as “Number” and click next.</w:t>
      </w:r>
    </w:p>
    <w:p w14:paraId="66C692E4" w14:textId="77777777" w:rsidR="00193D31" w:rsidRDefault="00000000">
      <w:pPr>
        <w:widowControl w:val="0"/>
        <w:numPr>
          <w:ilvl w:val="0"/>
          <w:numId w:val="50"/>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fields formula should </w:t>
      </w:r>
      <w:proofErr w:type="gramStart"/>
      <w:r>
        <w:rPr>
          <w:rFonts w:ascii="Times New Roman" w:eastAsia="Times New Roman" w:hAnsi="Times New Roman" w:cs="Times New Roman"/>
          <w:sz w:val="24"/>
          <w:szCs w:val="24"/>
        </w:rPr>
        <w:t>be :</w:t>
      </w:r>
      <w:proofErr w:type="gramEnd"/>
    </w:p>
    <w:p w14:paraId="34F4C933" w14:textId="76071035" w:rsidR="00193D31" w:rsidRDefault="00000000" w:rsidP="003265CA">
      <w:pPr>
        <w:widowControl w:val="0"/>
        <w:spacing w:before="38"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rice_taken_by_shops__</w:t>
      </w:r>
      <w:proofErr w:type="gramStart"/>
      <w:r>
        <w:rPr>
          <w:rFonts w:ascii="Times New Roman" w:eastAsia="Times New Roman" w:hAnsi="Times New Roman" w:cs="Times New Roman"/>
          <w:sz w:val="24"/>
          <w:szCs w:val="24"/>
        </w:rPr>
        <w:t>c</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rice_mill_name__r.rice_price_kg__c</w:t>
      </w:r>
      <w:proofErr w:type="spellEnd"/>
    </w:p>
    <w:p w14:paraId="2DD7835E" w14:textId="77777777" w:rsidR="00193D31" w:rsidRDefault="00000000">
      <w:pPr>
        <w:widowControl w:val="0"/>
        <w:numPr>
          <w:ilvl w:val="0"/>
          <w:numId w:val="50"/>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Advanced Formula write down the formula and click “Check Syntax” and </w:t>
      </w:r>
      <w:proofErr w:type="gramStart"/>
      <w:r>
        <w:rPr>
          <w:rFonts w:ascii="Times New Roman" w:eastAsia="Times New Roman" w:hAnsi="Times New Roman" w:cs="Times New Roman"/>
          <w:sz w:val="24"/>
          <w:szCs w:val="24"/>
        </w:rPr>
        <w:t>Save</w:t>
      </w:r>
      <w:proofErr w:type="gramEnd"/>
      <w:r>
        <w:rPr>
          <w:rFonts w:ascii="Times New Roman" w:eastAsia="Times New Roman" w:hAnsi="Times New Roman" w:cs="Times New Roman"/>
          <w:sz w:val="24"/>
          <w:szCs w:val="24"/>
        </w:rPr>
        <w:t>.</w:t>
      </w:r>
    </w:p>
    <w:p w14:paraId="3FD77ED2" w14:textId="5F09A0C4" w:rsidR="00193D31" w:rsidRDefault="003265C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F696077" wp14:editId="6BEC8EF7">
            <wp:extent cx="5943600" cy="2653030"/>
            <wp:effectExtent l="0" t="0" r="0" b="0"/>
            <wp:docPr id="2128581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81375" name="Picture 212858137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653030"/>
                    </a:xfrm>
                    <a:prstGeom prst="rect">
                      <a:avLst/>
                    </a:prstGeom>
                  </pic:spPr>
                </pic:pic>
              </a:graphicData>
            </a:graphic>
          </wp:inline>
        </w:drawing>
      </w:r>
    </w:p>
    <w:p w14:paraId="492917AE" w14:textId="77777777" w:rsidR="00193D31" w:rsidRDefault="00193D31">
      <w:pPr>
        <w:ind w:left="720"/>
        <w:rPr>
          <w:rFonts w:ascii="Times New Roman" w:eastAsia="Times New Roman" w:hAnsi="Times New Roman" w:cs="Times New Roman"/>
          <w:sz w:val="24"/>
          <w:szCs w:val="24"/>
        </w:rPr>
      </w:pPr>
    </w:p>
    <w:p w14:paraId="487E3C70" w14:textId="77777777" w:rsidR="00193D31" w:rsidRDefault="00000000">
      <w:pPr>
        <w:widowControl w:val="0"/>
        <w:numPr>
          <w:ilvl w:val="0"/>
          <w:numId w:val="15"/>
        </w:numPr>
        <w:spacing w:before="38" w:line="240" w:lineRule="auto"/>
        <w:ind w:left="4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the Formula field in consumer Object </w:t>
      </w:r>
    </w:p>
    <w:p w14:paraId="3A3D9B07" w14:textId="77777777" w:rsidR="00193D31" w:rsidRDefault="00000000">
      <w:pPr>
        <w:widowControl w:val="0"/>
        <w:numPr>
          <w:ilvl w:val="0"/>
          <w:numId w:val="15"/>
        </w:numPr>
        <w:spacing w:before="38" w:line="240" w:lineRule="auto"/>
        <w:ind w:left="425"/>
        <w:rPr>
          <w:rFonts w:ascii="Times New Roman" w:eastAsia="Times New Roman" w:hAnsi="Times New Roman" w:cs="Times New Roman"/>
          <w:sz w:val="24"/>
          <w:szCs w:val="24"/>
        </w:rPr>
      </w:pPr>
      <w:r>
        <w:rPr>
          <w:rFonts w:ascii="Arimo" w:eastAsia="Arimo" w:hAnsi="Arimo" w:cs="Arimo"/>
        </w:rPr>
        <w:t>Go to setup → click on Object Manager → type object name(</w:t>
      </w:r>
      <w:r>
        <w:rPr>
          <w:rFonts w:ascii="Times New Roman" w:eastAsia="Times New Roman" w:hAnsi="Times New Roman" w:cs="Times New Roman"/>
          <w:sz w:val="24"/>
          <w:szCs w:val="24"/>
        </w:rPr>
        <w:t>consumer)</w:t>
      </w:r>
      <w:r>
        <w:rPr>
          <w:rFonts w:ascii="Arimo" w:eastAsia="Arimo" w:hAnsi="Arimo" w:cs="Arimo"/>
        </w:rPr>
        <w:t xml:space="preserve"> in search bar → click on the object. </w:t>
      </w:r>
    </w:p>
    <w:p w14:paraId="68713C6C" w14:textId="77777777" w:rsidR="00193D31" w:rsidRDefault="00000000">
      <w:pPr>
        <w:widowControl w:val="0"/>
        <w:numPr>
          <w:ilvl w:val="0"/>
          <w:numId w:val="15"/>
        </w:numPr>
        <w:spacing w:line="240" w:lineRule="auto"/>
        <w:ind w:left="425"/>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5B27F61E" w14:textId="77777777" w:rsidR="00193D31" w:rsidRDefault="00000000">
      <w:pPr>
        <w:widowControl w:val="0"/>
        <w:numPr>
          <w:ilvl w:val="0"/>
          <w:numId w:val="15"/>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“Formula” and click Next.</w:t>
      </w:r>
    </w:p>
    <w:p w14:paraId="2719B28B" w14:textId="77777777" w:rsidR="00193D31" w:rsidRDefault="00000000">
      <w:pPr>
        <w:widowControl w:val="0"/>
        <w:numPr>
          <w:ilvl w:val="0"/>
          <w:numId w:val="15"/>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Field Label and Field Name as “Consumer Name” and select formula return type as “TEXT” and click next.</w:t>
      </w:r>
    </w:p>
    <w:p w14:paraId="1FE34994" w14:textId="77777777" w:rsidR="00193D31" w:rsidRDefault="00000000">
      <w:pPr>
        <w:widowControl w:val="0"/>
        <w:numPr>
          <w:ilvl w:val="0"/>
          <w:numId w:val="15"/>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field formula should </w:t>
      </w:r>
      <w:proofErr w:type="gramStart"/>
      <w:r>
        <w:rPr>
          <w:rFonts w:ascii="Times New Roman" w:eastAsia="Times New Roman" w:hAnsi="Times New Roman" w:cs="Times New Roman"/>
          <w:sz w:val="24"/>
          <w:szCs w:val="24"/>
        </w:rPr>
        <w:t>be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First_Name__c</w:t>
      </w:r>
      <w:proofErr w:type="spellEnd"/>
      <w:r>
        <w:rPr>
          <w:rFonts w:ascii="Times New Roman" w:eastAsia="Times New Roman" w:hAnsi="Times New Roman" w:cs="Times New Roman"/>
          <w:sz w:val="24"/>
          <w:szCs w:val="24"/>
        </w:rPr>
        <w:t xml:space="preserve">   + ' ' +  </w:t>
      </w:r>
      <w:proofErr w:type="spellStart"/>
      <w:r>
        <w:rPr>
          <w:rFonts w:ascii="Times New Roman" w:eastAsia="Times New Roman" w:hAnsi="Times New Roman" w:cs="Times New Roman"/>
          <w:sz w:val="24"/>
          <w:szCs w:val="24"/>
        </w:rPr>
        <w:t>Last_Name__c</w:t>
      </w:r>
      <w:proofErr w:type="spellEnd"/>
    </w:p>
    <w:p w14:paraId="6D8A6664" w14:textId="77777777" w:rsidR="00193D31" w:rsidRDefault="00000000">
      <w:pPr>
        <w:widowControl w:val="0"/>
        <w:numPr>
          <w:ilvl w:val="0"/>
          <w:numId w:val="15"/>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“Check Syntax” and </w:t>
      </w:r>
      <w:proofErr w:type="gramStart"/>
      <w:r>
        <w:rPr>
          <w:rFonts w:ascii="Times New Roman" w:eastAsia="Times New Roman" w:hAnsi="Times New Roman" w:cs="Times New Roman"/>
          <w:sz w:val="24"/>
          <w:szCs w:val="24"/>
        </w:rPr>
        <w:t>Save</w:t>
      </w:r>
      <w:proofErr w:type="gramEnd"/>
      <w:r>
        <w:rPr>
          <w:rFonts w:ascii="Times New Roman" w:eastAsia="Times New Roman" w:hAnsi="Times New Roman" w:cs="Times New Roman"/>
          <w:sz w:val="24"/>
          <w:szCs w:val="24"/>
        </w:rPr>
        <w:t>.</w:t>
      </w:r>
    </w:p>
    <w:p w14:paraId="7186E9EF" w14:textId="68A571E8" w:rsidR="00193D31" w:rsidRDefault="003265CA" w:rsidP="003265CA">
      <w:pPr>
        <w:widowControl w:val="0"/>
        <w:spacing w:line="240" w:lineRule="auto"/>
        <w:ind w:left="6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E0FBC21" wp14:editId="1572B092">
            <wp:extent cx="5943600" cy="2511425"/>
            <wp:effectExtent l="0" t="0" r="0" b="3175"/>
            <wp:docPr id="11018668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6823" name="Picture 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511425"/>
                    </a:xfrm>
                    <a:prstGeom prst="rect">
                      <a:avLst/>
                    </a:prstGeom>
                  </pic:spPr>
                </pic:pic>
              </a:graphicData>
            </a:graphic>
          </wp:inline>
        </w:drawing>
      </w:r>
    </w:p>
    <w:p w14:paraId="017947EE" w14:textId="77777777" w:rsidR="00193D31" w:rsidRDefault="00193D31">
      <w:pPr>
        <w:rPr>
          <w:rFonts w:ascii="Times New Roman" w:eastAsia="Times New Roman" w:hAnsi="Times New Roman" w:cs="Times New Roman"/>
          <w:sz w:val="24"/>
          <w:szCs w:val="24"/>
        </w:rPr>
      </w:pPr>
    </w:p>
    <w:p w14:paraId="511534D0" w14:textId="062A6BA1" w:rsidR="00193D31" w:rsidRPr="003265CA" w:rsidRDefault="00000000" w:rsidP="003265CA">
      <w:pPr>
        <w:pStyle w:val="Heading2"/>
        <w:widowControl w:val="0"/>
        <w:spacing w:before="38" w:line="240" w:lineRule="auto"/>
        <w:rPr>
          <w:rFonts w:ascii="Times New Roman" w:eastAsia="Times New Roman" w:hAnsi="Times New Roman" w:cs="Times New Roman"/>
          <w:b/>
          <w:sz w:val="28"/>
          <w:szCs w:val="28"/>
        </w:rPr>
      </w:pPr>
      <w:bookmarkStart w:id="30" w:name="_147n2zr" w:colFirst="0" w:colLast="0"/>
      <w:bookmarkEnd w:id="30"/>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9 :</w:t>
      </w:r>
      <w:proofErr w:type="gramEnd"/>
      <w:r>
        <w:rPr>
          <w:rFonts w:ascii="Times New Roman" w:eastAsia="Times New Roman" w:hAnsi="Times New Roman" w:cs="Times New Roman"/>
          <w:b/>
          <w:sz w:val="28"/>
          <w:szCs w:val="28"/>
        </w:rPr>
        <w:t xml:space="preserve"> Creating the validation rule </w:t>
      </w:r>
    </w:p>
    <w:p w14:paraId="3597EF36" w14:textId="7DDC4405" w:rsidR="00193D31" w:rsidRDefault="00000000">
      <w:pPr>
        <w:rPr>
          <w:color w:val="080707"/>
          <w:sz w:val="21"/>
          <w:szCs w:val="21"/>
          <w:highlight w:val="white"/>
        </w:rPr>
      </w:pPr>
      <w:r>
        <w:rPr>
          <w:color w:val="080707"/>
          <w:sz w:val="21"/>
          <w:szCs w:val="21"/>
          <w:highlight w:val="white"/>
        </w:rPr>
        <w:t>A validation rule can contain a formula or expression that evaluates the data in one or more fields and returns a value of “True” or “False”. Validation rules also include an error message to display to the user when the rule returns a value of “True” due to an invalid value.</w:t>
      </w:r>
    </w:p>
    <w:p w14:paraId="20C0AC1B" w14:textId="77777777" w:rsidR="00193D31" w:rsidRDefault="00193D31">
      <w:pPr>
        <w:rPr>
          <w:color w:val="080707"/>
          <w:sz w:val="21"/>
          <w:szCs w:val="21"/>
          <w:highlight w:val="white"/>
        </w:rPr>
      </w:pPr>
    </w:p>
    <w:p w14:paraId="43AE5A4B" w14:textId="246FC40D" w:rsidR="00193D31" w:rsidRPr="003265CA" w:rsidRDefault="00000000" w:rsidP="003265C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the validation rule for phone number field in </w:t>
      </w:r>
      <w:proofErr w:type="gramStart"/>
      <w:r>
        <w:rPr>
          <w:rFonts w:ascii="Times New Roman" w:eastAsia="Times New Roman" w:hAnsi="Times New Roman" w:cs="Times New Roman"/>
          <w:b/>
          <w:sz w:val="24"/>
          <w:szCs w:val="24"/>
        </w:rPr>
        <w:t>consumer  object</w:t>
      </w:r>
      <w:proofErr w:type="gramEnd"/>
      <w:r>
        <w:rPr>
          <w:rFonts w:ascii="Times New Roman" w:eastAsia="Times New Roman" w:hAnsi="Times New Roman" w:cs="Times New Roman"/>
          <w:b/>
          <w:sz w:val="24"/>
          <w:szCs w:val="24"/>
        </w:rPr>
        <w:t xml:space="preserve"> </w:t>
      </w:r>
    </w:p>
    <w:p w14:paraId="12CAD0BB" w14:textId="77777777" w:rsidR="00193D31" w:rsidRDefault="00000000">
      <w:pPr>
        <w:numPr>
          <w:ilvl w:val="0"/>
          <w:numId w:val="33"/>
        </w:numPr>
        <w:ind w:left="425"/>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proofErr w:type="gramStart"/>
      <w:r>
        <w:rPr>
          <w:rFonts w:ascii="Cardo" w:eastAsia="Cardo" w:hAnsi="Cardo" w:cs="Cardo"/>
          <w:sz w:val="24"/>
          <w:szCs w:val="24"/>
        </w:rPr>
        <w:t>for  consumer</w:t>
      </w:r>
      <w:proofErr w:type="gramEnd"/>
      <w:r>
        <w:rPr>
          <w:rFonts w:ascii="Cardo" w:eastAsia="Cardo" w:hAnsi="Cardo" w:cs="Cardo"/>
          <w:sz w:val="24"/>
          <w:szCs w:val="24"/>
        </w:rPr>
        <w:t xml:space="preserve"> object.</w:t>
      </w:r>
    </w:p>
    <w:p w14:paraId="70A0234B" w14:textId="21DF7AB2" w:rsidR="00193D31" w:rsidRPr="003265CA" w:rsidRDefault="00000000" w:rsidP="003265CA">
      <w:pPr>
        <w:numPr>
          <w:ilvl w:val="0"/>
          <w:numId w:val="33"/>
        </w:numPr>
        <w:ind w:left="425"/>
        <w:rPr>
          <w:rFonts w:ascii="Times New Roman" w:eastAsia="Times New Roman" w:hAnsi="Times New Roman" w:cs="Times New Roman"/>
          <w:sz w:val="24"/>
          <w:szCs w:val="24"/>
        </w:rPr>
      </w:pPr>
      <w:r>
        <w:rPr>
          <w:rFonts w:ascii="Cardo" w:eastAsia="Cardo" w:hAnsi="Cardo" w:cs="Cardo"/>
          <w:sz w:val="24"/>
          <w:szCs w:val="24"/>
        </w:rPr>
        <w:t>Click on the validation rule → click New.</w:t>
      </w:r>
    </w:p>
    <w:p w14:paraId="4A76EED4" w14:textId="77777777" w:rsidR="00193D31"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Rule name as “</w:t>
      </w:r>
      <w:proofErr w:type="spellStart"/>
      <w:proofErr w:type="gramStart"/>
      <w:r>
        <w:rPr>
          <w:rFonts w:ascii="Times New Roman" w:eastAsia="Times New Roman" w:hAnsi="Times New Roman" w:cs="Times New Roman"/>
          <w:sz w:val="24"/>
          <w:szCs w:val="24"/>
        </w:rPr>
        <w:t>Phonenumberoremailblankrule</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w:t>
      </w:r>
    </w:p>
    <w:p w14:paraId="4FB51B26" w14:textId="77777777" w:rsidR="00193D31"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description as “phone number and email number should not be blank”.</w:t>
      </w:r>
    </w:p>
    <w:p w14:paraId="20E75AA4" w14:textId="00357F65" w:rsidR="00193D31" w:rsidRPr="0096691C" w:rsidRDefault="00000000" w:rsidP="0096691C">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formula as “</w:t>
      </w:r>
      <w:proofErr w:type="gramStart"/>
      <w:r>
        <w:rPr>
          <w:rFonts w:ascii="Times New Roman" w:eastAsia="Times New Roman" w:hAnsi="Times New Roman" w:cs="Times New Roman"/>
          <w:sz w:val="24"/>
          <w:szCs w:val="24"/>
        </w:rPr>
        <w:t>OR( ISBLANK</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phone_number__c</w:t>
      </w:r>
      <w:proofErr w:type="spellEnd"/>
      <w:r>
        <w:rPr>
          <w:rFonts w:ascii="Times New Roman" w:eastAsia="Times New Roman" w:hAnsi="Times New Roman" w:cs="Times New Roman"/>
          <w:sz w:val="24"/>
          <w:szCs w:val="24"/>
        </w:rPr>
        <w:t xml:space="preserve"> ) , ISBLANK( </w:t>
      </w:r>
      <w:proofErr w:type="spellStart"/>
      <w:r>
        <w:rPr>
          <w:rFonts w:ascii="Times New Roman" w:eastAsia="Times New Roman" w:hAnsi="Times New Roman" w:cs="Times New Roman"/>
          <w:sz w:val="24"/>
          <w:szCs w:val="24"/>
        </w:rPr>
        <w:t>email__c</w:t>
      </w:r>
      <w:proofErr w:type="spellEnd"/>
      <w:r>
        <w:rPr>
          <w:rFonts w:ascii="Times New Roman" w:eastAsia="Times New Roman" w:hAnsi="Times New Roman" w:cs="Times New Roman"/>
          <w:sz w:val="24"/>
          <w:szCs w:val="24"/>
        </w:rPr>
        <w:t xml:space="preserve"> ) )” and check the syntax.</w:t>
      </w:r>
    </w:p>
    <w:p w14:paraId="668D0CFC" w14:textId="77777777" w:rsidR="00193D31"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error message write </w:t>
      </w:r>
      <w:proofErr w:type="spellStart"/>
      <w:proofErr w:type="gramStart"/>
      <w:r>
        <w:rPr>
          <w:rFonts w:ascii="Times New Roman" w:eastAsia="Times New Roman" w:hAnsi="Times New Roman" w:cs="Times New Roman"/>
          <w:sz w:val="24"/>
          <w:szCs w:val="24"/>
        </w:rPr>
        <w:t>as”please</w:t>
      </w:r>
      <w:proofErr w:type="spellEnd"/>
      <w:proofErr w:type="gramEnd"/>
      <w:r>
        <w:rPr>
          <w:rFonts w:ascii="Times New Roman" w:eastAsia="Times New Roman" w:hAnsi="Times New Roman" w:cs="Times New Roman"/>
          <w:sz w:val="24"/>
          <w:szCs w:val="24"/>
        </w:rPr>
        <w:t xml:space="preserve"> fill in your phone number.”</w:t>
      </w:r>
    </w:p>
    <w:p w14:paraId="1AFF75C9" w14:textId="40E6013A" w:rsidR="00193D31" w:rsidRPr="0096691C" w:rsidRDefault="00000000" w:rsidP="0096691C">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error location “top of page”.</w:t>
      </w:r>
    </w:p>
    <w:p w14:paraId="55565ECF" w14:textId="77777777" w:rsidR="00193D31"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Save the validation rule.</w:t>
      </w:r>
    </w:p>
    <w:p w14:paraId="6D800D47" w14:textId="273742CB" w:rsidR="00193D31" w:rsidRDefault="0096691C" w:rsidP="0096691C">
      <w:pPr>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E0A21FE" wp14:editId="0A3011F3">
            <wp:extent cx="5943600" cy="2140528"/>
            <wp:effectExtent l="0" t="0" r="0" b="0"/>
            <wp:docPr id="10385096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09653" name="Picture 103850965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9771" cy="2142751"/>
                    </a:xfrm>
                    <a:prstGeom prst="rect">
                      <a:avLst/>
                    </a:prstGeom>
                  </pic:spPr>
                </pic:pic>
              </a:graphicData>
            </a:graphic>
          </wp:inline>
        </w:drawing>
      </w:r>
    </w:p>
    <w:p w14:paraId="648A5414" w14:textId="7BB5BED3" w:rsidR="00193D31" w:rsidRDefault="00000000">
      <w:pPr>
        <w:pStyle w:val="Heading1"/>
        <w:spacing w:before="300" w:after="300"/>
        <w:rPr>
          <w:rFonts w:ascii="Times New Roman" w:eastAsia="Times New Roman" w:hAnsi="Times New Roman" w:cs="Times New Roman"/>
          <w:b/>
          <w:sz w:val="28"/>
          <w:szCs w:val="28"/>
        </w:rPr>
      </w:pPr>
      <w:bookmarkStart w:id="31" w:name="_3o7alnk" w:colFirst="0" w:colLast="0"/>
      <w:bookmarkEnd w:id="31"/>
      <w:r>
        <w:rPr>
          <w:rFonts w:ascii="Times New Roman" w:eastAsia="Times New Roman" w:hAnsi="Times New Roman" w:cs="Times New Roman"/>
          <w:b/>
          <w:sz w:val="28"/>
          <w:szCs w:val="28"/>
        </w:rPr>
        <w:lastRenderedPageBreak/>
        <w:t xml:space="preserve">Milestone </w:t>
      </w:r>
      <w:r w:rsidR="0096691C">
        <w:rPr>
          <w:rFonts w:ascii="Times New Roman" w:eastAsia="Times New Roman" w:hAnsi="Times New Roman" w:cs="Times New Roman"/>
          <w:b/>
          <w:sz w:val="28"/>
          <w:szCs w:val="28"/>
        </w:rPr>
        <w:t>6:</w:t>
      </w:r>
      <w:r>
        <w:rPr>
          <w:rFonts w:ascii="Times New Roman" w:eastAsia="Times New Roman" w:hAnsi="Times New Roman" w:cs="Times New Roman"/>
          <w:b/>
          <w:sz w:val="28"/>
          <w:szCs w:val="28"/>
        </w:rPr>
        <w:t xml:space="preserve"> Page layouts</w:t>
      </w:r>
    </w:p>
    <w:p w14:paraId="29C863B3" w14:textId="0666A0E3" w:rsidR="00193D31" w:rsidRDefault="00000000">
      <w:p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Page Layout in Salesforce </w:t>
      </w:r>
      <w:r>
        <w:rPr>
          <w:rFonts w:ascii="Times New Roman" w:eastAsia="Times New Roman" w:hAnsi="Times New Roman" w:cs="Times New Roman"/>
          <w:color w:val="040C28"/>
          <w:sz w:val="24"/>
          <w:szCs w:val="24"/>
        </w:rPr>
        <w:t>allows us to customize the design and organize detail and edit pages of records in Salesforce</w:t>
      </w:r>
      <w:r>
        <w:rPr>
          <w:rFonts w:ascii="Times New Roman" w:eastAsia="Times New Roman" w:hAnsi="Times New Roman" w:cs="Times New Roman"/>
          <w:color w:val="202124"/>
          <w:sz w:val="24"/>
          <w:szCs w:val="24"/>
          <w:highlight w:val="white"/>
        </w:rPr>
        <w:t>. Page layouts can be used to control the appearance of fields, related lists, and custom links on standard and custom objects' detail and edit pages.</w:t>
      </w:r>
    </w:p>
    <w:p w14:paraId="773BFC73" w14:textId="62902B49" w:rsidR="00193D31" w:rsidRPr="00316B42" w:rsidRDefault="00000000" w:rsidP="00316B42">
      <w:pPr>
        <w:pStyle w:val="Heading2"/>
        <w:widowControl w:val="0"/>
        <w:spacing w:before="38" w:line="240" w:lineRule="auto"/>
        <w:rPr>
          <w:rFonts w:ascii="Times New Roman" w:eastAsia="Times New Roman" w:hAnsi="Times New Roman" w:cs="Times New Roman"/>
          <w:b/>
          <w:sz w:val="28"/>
          <w:szCs w:val="28"/>
        </w:rPr>
      </w:pPr>
      <w:bookmarkStart w:id="32" w:name="_23ckvvd" w:colFirst="0" w:colLast="0"/>
      <w:bookmarkEnd w:id="32"/>
      <w:r>
        <w:rPr>
          <w:rFonts w:ascii="Times New Roman" w:eastAsia="Times New Roman" w:hAnsi="Times New Roman" w:cs="Times New Roman"/>
          <w:b/>
          <w:sz w:val="28"/>
          <w:szCs w:val="28"/>
        </w:rPr>
        <w:t xml:space="preserve">Activity 1: creating the page layout </w:t>
      </w:r>
    </w:p>
    <w:p w14:paraId="5350B6F8" w14:textId="77777777" w:rsidR="00193D31" w:rsidRDefault="00000000">
      <w:pPr>
        <w:numPr>
          <w:ilvl w:val="0"/>
          <w:numId w:val="27"/>
        </w:numPr>
        <w:rPr>
          <w:rFonts w:ascii="Times New Roman" w:eastAsia="Times New Roman" w:hAnsi="Times New Roman" w:cs="Times New Roman"/>
          <w:sz w:val="24"/>
          <w:szCs w:val="24"/>
        </w:rPr>
      </w:pPr>
      <w:r>
        <w:rPr>
          <w:rFonts w:ascii="Cardo" w:eastAsia="Cardo" w:hAnsi="Cardo" w:cs="Cardo"/>
          <w:sz w:val="24"/>
          <w:szCs w:val="24"/>
        </w:rPr>
        <w:t>Go to Setup → Click on Object Manager → Search for the object (consumer) → From drop down select the object and click on it.</w:t>
      </w:r>
    </w:p>
    <w:p w14:paraId="36BAFAC5" w14:textId="196380C8" w:rsidR="00193D31" w:rsidRPr="0096691C" w:rsidRDefault="00000000" w:rsidP="0096691C">
      <w:pPr>
        <w:numPr>
          <w:ilvl w:val="0"/>
          <w:numId w:val="27"/>
        </w:numPr>
        <w:rPr>
          <w:rFonts w:ascii="Times New Roman" w:eastAsia="Times New Roman" w:hAnsi="Times New Roman" w:cs="Times New Roman"/>
          <w:sz w:val="24"/>
          <w:szCs w:val="24"/>
        </w:rPr>
      </w:pPr>
      <w:r>
        <w:rPr>
          <w:rFonts w:ascii="Cardo" w:eastAsia="Cardo" w:hAnsi="Cardo" w:cs="Cardo"/>
          <w:sz w:val="24"/>
          <w:szCs w:val="24"/>
        </w:rPr>
        <w:t>Click on Page layout → Click on New.</w:t>
      </w:r>
    </w:p>
    <w:p w14:paraId="46EE189D" w14:textId="221EC0FD" w:rsidR="00193D31" w:rsidRPr="0096691C" w:rsidRDefault="00000000" w:rsidP="0096691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existing page </w:t>
      </w:r>
      <w:proofErr w:type="gramStart"/>
      <w:r>
        <w:rPr>
          <w:rFonts w:ascii="Times New Roman" w:eastAsia="Times New Roman" w:hAnsi="Times New Roman" w:cs="Times New Roman"/>
          <w:sz w:val="24"/>
          <w:szCs w:val="24"/>
        </w:rPr>
        <w:t>layout, and</w:t>
      </w:r>
      <w:proofErr w:type="gramEnd"/>
      <w:r>
        <w:rPr>
          <w:rFonts w:ascii="Times New Roman" w:eastAsia="Times New Roman" w:hAnsi="Times New Roman" w:cs="Times New Roman"/>
          <w:sz w:val="24"/>
          <w:szCs w:val="24"/>
        </w:rPr>
        <w:t xml:space="preserve"> give the page layout name as “consumer layout”, and click save.</w:t>
      </w:r>
    </w:p>
    <w:p w14:paraId="37331CB2" w14:textId="77777777" w:rsidR="00193D31" w:rsidRDefault="00000000">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Drag and drop the section field to consumer details and create the section.</w:t>
      </w:r>
    </w:p>
    <w:p w14:paraId="4D778D2C" w14:textId="67AD5B2E" w:rsidR="00193D31" w:rsidRPr="0096691C" w:rsidRDefault="00000000" w:rsidP="0096691C">
      <w:pPr>
        <w:numPr>
          <w:ilvl w:val="0"/>
          <w:numId w:val="27"/>
        </w:numPr>
        <w:rPr>
          <w:rFonts w:ascii="Times New Roman" w:eastAsia="Times New Roman" w:hAnsi="Times New Roman" w:cs="Times New Roman"/>
          <w:sz w:val="24"/>
          <w:szCs w:val="24"/>
        </w:rPr>
      </w:pPr>
      <w:r>
        <w:rPr>
          <w:rFonts w:ascii="Cardo" w:eastAsia="Cardo" w:hAnsi="Cardo" w:cs="Cardo"/>
          <w:sz w:val="24"/>
          <w:szCs w:val="24"/>
        </w:rPr>
        <w:t>Enter the section name as “Personal details”, → click Ok.</w:t>
      </w:r>
    </w:p>
    <w:p w14:paraId="7E6FB250" w14:textId="77777777" w:rsidR="00193D31" w:rsidRDefault="00000000">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drag the fields to this section that </w:t>
      </w:r>
      <w:proofErr w:type="gramStart"/>
      <w:r>
        <w:rPr>
          <w:rFonts w:ascii="Times New Roman" w:eastAsia="Times New Roman" w:hAnsi="Times New Roman" w:cs="Times New Roman"/>
          <w:sz w:val="24"/>
          <w:szCs w:val="24"/>
        </w:rPr>
        <w:t>mentioned ,</w:t>
      </w:r>
      <w:proofErr w:type="gramEnd"/>
      <w:r>
        <w:rPr>
          <w:rFonts w:ascii="Times New Roman" w:eastAsia="Times New Roman" w:hAnsi="Times New Roman" w:cs="Times New Roman"/>
          <w:sz w:val="24"/>
          <w:szCs w:val="24"/>
        </w:rPr>
        <w:t xml:space="preserve"> they are </w:t>
      </w:r>
    </w:p>
    <w:p w14:paraId="328DD0C2" w14:textId="58E5EF49" w:rsidR="00193D31" w:rsidRPr="0096691C" w:rsidRDefault="00000000" w:rsidP="0096691C">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last name , consumer name , phone number, email, rice mill name.</w:t>
      </w:r>
    </w:p>
    <w:p w14:paraId="058E7DBE" w14:textId="77777777" w:rsidR="00193D31" w:rsidRDefault="00000000">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 the same process for another two sections as shown </w:t>
      </w:r>
      <w:proofErr w:type="gramStart"/>
      <w:r>
        <w:rPr>
          <w:rFonts w:ascii="Times New Roman" w:eastAsia="Times New Roman" w:hAnsi="Times New Roman" w:cs="Times New Roman"/>
          <w:sz w:val="24"/>
          <w:szCs w:val="24"/>
        </w:rPr>
        <w:t>above ,</w:t>
      </w:r>
      <w:proofErr w:type="gramEnd"/>
      <w:r>
        <w:rPr>
          <w:rFonts w:ascii="Times New Roman" w:eastAsia="Times New Roman" w:hAnsi="Times New Roman" w:cs="Times New Roman"/>
          <w:sz w:val="24"/>
          <w:szCs w:val="24"/>
        </w:rPr>
        <w:t xml:space="preserve"> they are</w:t>
      </w:r>
    </w:p>
    <w:p w14:paraId="467A9EA4" w14:textId="77777777" w:rsidR="00193D31" w:rsidRDefault="00000000">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One section is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details ” , drag the fields that are </w:t>
      </w:r>
    </w:p>
    <w:p w14:paraId="6924D164" w14:textId="77777777" w:rsidR="00193D31"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Rice taken by shop, rice type.</w:t>
      </w:r>
    </w:p>
    <w:p w14:paraId="4481E509" w14:textId="77777777" w:rsidR="00193D31" w:rsidRDefault="00000000">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section is “Receipt </w:t>
      </w:r>
      <w:proofErr w:type="gramStart"/>
      <w:r>
        <w:rPr>
          <w:rFonts w:ascii="Times New Roman" w:eastAsia="Times New Roman" w:hAnsi="Times New Roman" w:cs="Times New Roman"/>
          <w:sz w:val="24"/>
          <w:szCs w:val="24"/>
        </w:rPr>
        <w:t>details ”</w:t>
      </w:r>
      <w:proofErr w:type="gramEnd"/>
      <w:r>
        <w:rPr>
          <w:rFonts w:ascii="Times New Roman" w:eastAsia="Times New Roman" w:hAnsi="Times New Roman" w:cs="Times New Roman"/>
          <w:sz w:val="24"/>
          <w:szCs w:val="24"/>
        </w:rPr>
        <w:t xml:space="preserve">, and drag the fields that are </w:t>
      </w:r>
    </w:p>
    <w:p w14:paraId="463C5FD6" w14:textId="77777777" w:rsidR="00193D31"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 of </w:t>
      </w:r>
      <w:proofErr w:type="gramStart"/>
      <w:r>
        <w:rPr>
          <w:rFonts w:ascii="Times New Roman" w:eastAsia="Times New Roman" w:hAnsi="Times New Roman" w:cs="Times New Roman"/>
          <w:sz w:val="24"/>
          <w:szCs w:val="24"/>
        </w:rPr>
        <w:t>payment ,</w:t>
      </w:r>
      <w:proofErr w:type="gramEnd"/>
      <w:r>
        <w:rPr>
          <w:rFonts w:ascii="Times New Roman" w:eastAsia="Times New Roman" w:hAnsi="Times New Roman" w:cs="Times New Roman"/>
          <w:sz w:val="24"/>
          <w:szCs w:val="24"/>
        </w:rPr>
        <w:t xml:space="preserve"> Amount paid.</w:t>
      </w:r>
    </w:p>
    <w:p w14:paraId="15357F38" w14:textId="77777777" w:rsidR="00193D31" w:rsidRDefault="00000000">
      <w:pPr>
        <w:numPr>
          <w:ilvl w:val="0"/>
          <w:numId w:val="27"/>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Then ,</w:t>
      </w:r>
      <w:proofErr w:type="gramEnd"/>
      <w:r>
        <w:rPr>
          <w:rFonts w:ascii="Times New Roman" w:eastAsia="Times New Roman" w:hAnsi="Times New Roman" w:cs="Times New Roman"/>
          <w:sz w:val="24"/>
          <w:szCs w:val="24"/>
        </w:rPr>
        <w:t xml:space="preserve"> Click save.</w:t>
      </w:r>
    </w:p>
    <w:p w14:paraId="450C4D69" w14:textId="0F2A09C6" w:rsidR="00193D31" w:rsidRDefault="0096691C" w:rsidP="0096691C">
      <w:pPr>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B800CA" wp14:editId="414188F6">
            <wp:extent cx="5943267" cy="3186546"/>
            <wp:effectExtent l="0" t="0" r="635" b="0"/>
            <wp:docPr id="1941160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60486" name="Picture 194116048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54580" cy="3192611"/>
                    </a:xfrm>
                    <a:prstGeom prst="rect">
                      <a:avLst/>
                    </a:prstGeom>
                  </pic:spPr>
                </pic:pic>
              </a:graphicData>
            </a:graphic>
          </wp:inline>
        </w:drawing>
      </w:r>
    </w:p>
    <w:p w14:paraId="040285FF" w14:textId="77777777" w:rsidR="00193D31" w:rsidRDefault="00000000">
      <w:pPr>
        <w:pStyle w:val="Heading1"/>
        <w:spacing w:before="300" w:after="300"/>
        <w:rPr>
          <w:rFonts w:ascii="Times New Roman" w:eastAsia="Times New Roman" w:hAnsi="Times New Roman" w:cs="Times New Roman"/>
          <w:b/>
          <w:sz w:val="28"/>
          <w:szCs w:val="28"/>
        </w:rPr>
      </w:pPr>
      <w:bookmarkStart w:id="33" w:name="_ihv636" w:colFirst="0" w:colLast="0"/>
      <w:bookmarkEnd w:id="33"/>
      <w:r>
        <w:rPr>
          <w:rFonts w:ascii="Times New Roman" w:eastAsia="Times New Roman" w:hAnsi="Times New Roman" w:cs="Times New Roman"/>
          <w:b/>
          <w:sz w:val="28"/>
          <w:szCs w:val="28"/>
        </w:rPr>
        <w:lastRenderedPageBreak/>
        <w:t xml:space="preserve">Milestone </w:t>
      </w:r>
      <w:proofErr w:type="gramStart"/>
      <w:r>
        <w:rPr>
          <w:rFonts w:ascii="Times New Roman" w:eastAsia="Times New Roman" w:hAnsi="Times New Roman" w:cs="Times New Roman"/>
          <w:b/>
          <w:sz w:val="28"/>
          <w:szCs w:val="28"/>
        </w:rPr>
        <w:t>7 :</w:t>
      </w:r>
      <w:proofErr w:type="gramEnd"/>
      <w:r>
        <w:rPr>
          <w:rFonts w:ascii="Times New Roman" w:eastAsia="Times New Roman" w:hAnsi="Times New Roman" w:cs="Times New Roman"/>
          <w:b/>
          <w:sz w:val="28"/>
          <w:szCs w:val="28"/>
        </w:rPr>
        <w:t xml:space="preserve"> Profiles</w:t>
      </w:r>
    </w:p>
    <w:p w14:paraId="6FDB3ABC" w14:textId="77777777" w:rsidR="00193D31" w:rsidRDefault="00000000">
      <w:pPr>
        <w:widowControl w:val="0"/>
        <w:spacing w:before="289" w:line="264" w:lineRule="auto"/>
        <w:ind w:right="-4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A profile is a group/collection of settings and permissions that define what a user can do in salesforce. </w:t>
      </w:r>
      <w:r>
        <w:rPr>
          <w:rFonts w:ascii="Times New Roman" w:eastAsia="Times New Roman" w:hAnsi="Times New Roman" w:cs="Times New Roman"/>
          <w:color w:val="333333"/>
          <w:sz w:val="24"/>
          <w:szCs w:val="24"/>
          <w:highlight w:val="white"/>
        </w:rPr>
        <w:t>Profile controls “Object permissions, Field permissions, User permissions, Tab settings,</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App settings, Apex class access, Visualforce page access, Page layouts, Record Types,</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Login hours &amp; Login IP ranges.</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 xml:space="preserve">You can define profiles by the user's job function. For </w:t>
      </w:r>
      <w:proofErr w:type="gramStart"/>
      <w:r>
        <w:rPr>
          <w:rFonts w:ascii="Times New Roman" w:eastAsia="Times New Roman" w:hAnsi="Times New Roman" w:cs="Times New Roman"/>
          <w:color w:val="333333"/>
          <w:sz w:val="24"/>
          <w:szCs w:val="24"/>
          <w:highlight w:val="white"/>
        </w:rPr>
        <w:t>example</w:t>
      </w:r>
      <w:proofErr w:type="gramEnd"/>
      <w:r>
        <w:rPr>
          <w:rFonts w:ascii="Times New Roman" w:eastAsia="Times New Roman" w:hAnsi="Times New Roman" w:cs="Times New Roman"/>
          <w:color w:val="333333"/>
          <w:sz w:val="24"/>
          <w:szCs w:val="24"/>
          <w:highlight w:val="white"/>
        </w:rPr>
        <w:t xml:space="preserve"> System Administrator,</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Developer, Sales Representative.</w:t>
      </w:r>
      <w:r>
        <w:rPr>
          <w:rFonts w:ascii="Times New Roman" w:eastAsia="Times New Roman" w:hAnsi="Times New Roman" w:cs="Times New Roman"/>
          <w:color w:val="333333"/>
          <w:sz w:val="24"/>
          <w:szCs w:val="24"/>
        </w:rPr>
        <w:t xml:space="preserve"> </w:t>
      </w:r>
    </w:p>
    <w:p w14:paraId="486939DA" w14:textId="77777777" w:rsidR="00193D31" w:rsidRDefault="00000000">
      <w:pPr>
        <w:widowControl w:val="0"/>
        <w:spacing w:before="332"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t>Types of profiles in salesforce</w:t>
      </w:r>
      <w:r>
        <w:rPr>
          <w:rFonts w:ascii="Times New Roman" w:eastAsia="Times New Roman" w:hAnsi="Times New Roman" w:cs="Times New Roman"/>
          <w:b/>
          <w:sz w:val="28"/>
          <w:szCs w:val="28"/>
        </w:rPr>
        <w:t xml:space="preserve"> </w:t>
      </w:r>
    </w:p>
    <w:p w14:paraId="07DD4E45" w14:textId="77777777" w:rsidR="00193D31" w:rsidRDefault="00000000">
      <w:pPr>
        <w:numPr>
          <w:ilvl w:val="0"/>
          <w:numId w:val="14"/>
        </w:numPr>
        <w:ind w:left="4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Standard profiles: </w:t>
      </w:r>
    </w:p>
    <w:p w14:paraId="50105A06" w14:textId="77777777" w:rsidR="00193D31"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w:t>
      </w:r>
      <w:proofErr w:type="gramStart"/>
      <w:r>
        <w:rPr>
          <w:rFonts w:ascii="Times New Roman" w:eastAsia="Times New Roman" w:hAnsi="Times New Roman" w:cs="Times New Roman"/>
          <w:sz w:val="24"/>
          <w:szCs w:val="24"/>
        </w:rPr>
        <w:t>default</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salesforce</w:t>
      </w:r>
      <w:proofErr w:type="gramEnd"/>
      <w:r>
        <w:rPr>
          <w:rFonts w:ascii="Times New Roman" w:eastAsia="Times New Roman" w:hAnsi="Times New Roman" w:cs="Times New Roman"/>
          <w:sz w:val="24"/>
          <w:szCs w:val="24"/>
        </w:rPr>
        <w:t xml:space="preserve"> provides below standard profiles. </w:t>
      </w:r>
    </w:p>
    <w:p w14:paraId="1E5A716C" w14:textId="77777777" w:rsidR="00193D31" w:rsidRDefault="00000000">
      <w:pPr>
        <w:numPr>
          <w:ilvl w:val="0"/>
          <w:numId w:val="45"/>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Contract Manager</w:t>
      </w:r>
    </w:p>
    <w:p w14:paraId="0EBDFC87" w14:textId="77777777" w:rsidR="00193D31" w:rsidRDefault="00000000">
      <w:pPr>
        <w:numPr>
          <w:ilvl w:val="0"/>
          <w:numId w:val="45"/>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Read Only</w:t>
      </w:r>
    </w:p>
    <w:p w14:paraId="298D74AD" w14:textId="77777777" w:rsidR="00193D31" w:rsidRDefault="00000000">
      <w:pPr>
        <w:numPr>
          <w:ilvl w:val="0"/>
          <w:numId w:val="45"/>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Marketing User</w:t>
      </w:r>
    </w:p>
    <w:p w14:paraId="32C1DC14" w14:textId="77777777" w:rsidR="00193D31" w:rsidRDefault="00000000">
      <w:pPr>
        <w:numPr>
          <w:ilvl w:val="0"/>
          <w:numId w:val="45"/>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Solutions Manager</w:t>
      </w:r>
    </w:p>
    <w:p w14:paraId="5224ACD4" w14:textId="77777777" w:rsidR="00193D31" w:rsidRDefault="00000000">
      <w:pPr>
        <w:numPr>
          <w:ilvl w:val="0"/>
          <w:numId w:val="45"/>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Standard User</w:t>
      </w:r>
    </w:p>
    <w:p w14:paraId="64071861" w14:textId="77777777" w:rsidR="00193D31" w:rsidRDefault="00000000">
      <w:pPr>
        <w:numPr>
          <w:ilvl w:val="0"/>
          <w:numId w:val="45"/>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System Administrator.</w:t>
      </w:r>
    </w:p>
    <w:p w14:paraId="7F3F397F" w14:textId="5A2C95CB" w:rsidR="00193D31"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cannot </w:t>
      </w:r>
      <w:r w:rsidR="0096691C">
        <w:rPr>
          <w:rFonts w:ascii="Times New Roman" w:eastAsia="Times New Roman" w:hAnsi="Times New Roman" w:cs="Times New Roman"/>
          <w:sz w:val="24"/>
          <w:szCs w:val="24"/>
        </w:rPr>
        <w:t>delete</w:t>
      </w:r>
      <w:r>
        <w:rPr>
          <w:rFonts w:ascii="Times New Roman" w:eastAsia="Times New Roman" w:hAnsi="Times New Roman" w:cs="Times New Roman"/>
          <w:sz w:val="24"/>
          <w:szCs w:val="24"/>
        </w:rPr>
        <w:t xml:space="preserve"> standard ones </w:t>
      </w:r>
    </w:p>
    <w:p w14:paraId="1C139551" w14:textId="09547730" w:rsidR="00193D31" w:rsidRDefault="00000000" w:rsidP="0096691C">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of these standard ones includes a default set of permissions for </w:t>
      </w:r>
      <w:r w:rsidR="0096691C">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the standard objects available on the platform. </w:t>
      </w:r>
    </w:p>
    <w:p w14:paraId="365405D7" w14:textId="77777777" w:rsidR="00193D31" w:rsidRDefault="00000000">
      <w:pPr>
        <w:numPr>
          <w:ilvl w:val="0"/>
          <w:numId w:val="14"/>
        </w:numPr>
        <w:ind w:left="4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Custom Profiles: </w:t>
      </w:r>
    </w:p>
    <w:p w14:paraId="5070D289" w14:textId="77777777" w:rsidR="00193D31"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 ones defined by us. </w:t>
      </w:r>
    </w:p>
    <w:p w14:paraId="0C54D0D4" w14:textId="720BA4BF" w:rsidR="00193D31" w:rsidRPr="00B07B82" w:rsidRDefault="00000000" w:rsidP="00B07B82">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They can be deleted if there are no users assigned with that </w:t>
      </w:r>
      <w:proofErr w:type="gramStart"/>
      <w:r>
        <w:rPr>
          <w:rFonts w:ascii="Times New Roman" w:eastAsia="Times New Roman" w:hAnsi="Times New Roman" w:cs="Times New Roman"/>
          <w:sz w:val="24"/>
          <w:szCs w:val="24"/>
        </w:rPr>
        <w:t>particular one</w:t>
      </w:r>
      <w:proofErr w:type="gramEnd"/>
      <w:r>
        <w:rPr>
          <w:rFonts w:ascii="Times New Roman" w:eastAsia="Times New Roman" w:hAnsi="Times New Roman" w:cs="Times New Roman"/>
          <w:sz w:val="24"/>
          <w:szCs w:val="24"/>
        </w:rPr>
        <w:t>.</w:t>
      </w:r>
    </w:p>
    <w:p w14:paraId="2CDC1DEC" w14:textId="77777777" w:rsidR="00193D31" w:rsidRDefault="00000000">
      <w:pPr>
        <w:pStyle w:val="Heading2"/>
        <w:rPr>
          <w:rFonts w:ascii="Times New Roman" w:eastAsia="Times New Roman" w:hAnsi="Times New Roman" w:cs="Times New Roman"/>
          <w:b/>
          <w:sz w:val="28"/>
          <w:szCs w:val="28"/>
        </w:rPr>
      </w:pPr>
      <w:bookmarkStart w:id="34" w:name="_32hioqz" w:colFirst="0" w:colLast="0"/>
      <w:bookmarkEnd w:id="34"/>
      <w:r>
        <w:rPr>
          <w:rFonts w:ascii="Times New Roman" w:eastAsia="Times New Roman" w:hAnsi="Times New Roman" w:cs="Times New Roman"/>
          <w:b/>
          <w:sz w:val="28"/>
          <w:szCs w:val="28"/>
        </w:rPr>
        <w:t>Activity 1: owner Profile</w:t>
      </w:r>
    </w:p>
    <w:p w14:paraId="1374B676" w14:textId="77777777" w:rsidR="00193D3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 create a new profile: </w:t>
      </w:r>
    </w:p>
    <w:p w14:paraId="3437700E" w14:textId="63D595A1" w:rsidR="00193D31" w:rsidRPr="00B07B82" w:rsidRDefault="00000000" w:rsidP="00B07B82">
      <w:pPr>
        <w:numPr>
          <w:ilvl w:val="0"/>
          <w:numId w:val="36"/>
        </w:numPr>
        <w:ind w:left="425"/>
        <w:rPr>
          <w:rFonts w:ascii="Times New Roman" w:eastAsia="Times New Roman" w:hAnsi="Times New Roman" w:cs="Times New Roman"/>
          <w:sz w:val="24"/>
          <w:szCs w:val="24"/>
        </w:rPr>
      </w:pPr>
      <w:r>
        <w:rPr>
          <w:rFonts w:ascii="Cardo" w:eastAsia="Cardo" w:hAnsi="Cardo" w:cs="Cardo"/>
          <w:sz w:val="24"/>
          <w:szCs w:val="24"/>
        </w:rPr>
        <w:t>Go to setup → type profiles in quick find box → click on profiles → clone the desired profile (Standard User) → enter profile name (owner) → Save.</w:t>
      </w:r>
    </w:p>
    <w:p w14:paraId="2134D8A4" w14:textId="356D5F4D" w:rsidR="00193D31" w:rsidRPr="00B07B82" w:rsidRDefault="00000000" w:rsidP="00B07B82">
      <w:pPr>
        <w:numPr>
          <w:ilvl w:val="0"/>
          <w:numId w:val="3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Scroll down to Custom Object Permissions and Give access permissions for consumers, rice </w:t>
      </w:r>
      <w:proofErr w:type="gramStart"/>
      <w:r>
        <w:rPr>
          <w:rFonts w:ascii="Times New Roman" w:eastAsia="Times New Roman" w:hAnsi="Times New Roman" w:cs="Times New Roman"/>
          <w:sz w:val="24"/>
          <w:szCs w:val="24"/>
        </w:rPr>
        <w:t>details ,</w:t>
      </w:r>
      <w:proofErr w:type="gramEnd"/>
      <w:r>
        <w:rPr>
          <w:rFonts w:ascii="Times New Roman" w:eastAsia="Times New Roman" w:hAnsi="Times New Roman" w:cs="Times New Roman"/>
          <w:sz w:val="24"/>
          <w:szCs w:val="24"/>
        </w:rPr>
        <w:t xml:space="preserve"> rice mill and suppliers objects as mentioned in the below diagram.</w:t>
      </w:r>
    </w:p>
    <w:p w14:paraId="0367BC83" w14:textId="77777777" w:rsidR="00193D31" w:rsidRDefault="00000000">
      <w:pPr>
        <w:numPr>
          <w:ilvl w:val="0"/>
          <w:numId w:val="36"/>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access and save it.</w:t>
      </w:r>
    </w:p>
    <w:p w14:paraId="3DB79228" w14:textId="22E80051" w:rsidR="00193D31" w:rsidRDefault="00B07B8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960EA02" wp14:editId="2BB45C31">
            <wp:extent cx="5701030" cy="1801091"/>
            <wp:effectExtent l="0" t="0" r="0" b="8890"/>
            <wp:docPr id="122605504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55043" name="Picture 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2694" cy="1814254"/>
                    </a:xfrm>
                    <a:prstGeom prst="rect">
                      <a:avLst/>
                    </a:prstGeom>
                  </pic:spPr>
                </pic:pic>
              </a:graphicData>
            </a:graphic>
          </wp:inline>
        </w:drawing>
      </w:r>
    </w:p>
    <w:p w14:paraId="466ED495" w14:textId="77777777" w:rsidR="00193D31" w:rsidRDefault="00000000">
      <w:pPr>
        <w:pStyle w:val="Heading2"/>
        <w:rPr>
          <w:rFonts w:ascii="Times New Roman" w:eastAsia="Times New Roman" w:hAnsi="Times New Roman" w:cs="Times New Roman"/>
          <w:b/>
          <w:sz w:val="28"/>
          <w:szCs w:val="28"/>
        </w:rPr>
      </w:pPr>
      <w:bookmarkStart w:id="35" w:name="_1hmsyys" w:colFirst="0" w:colLast="0"/>
      <w:bookmarkEnd w:id="35"/>
      <w:r>
        <w:rPr>
          <w:rFonts w:ascii="Times New Roman" w:eastAsia="Times New Roman" w:hAnsi="Times New Roman" w:cs="Times New Roman"/>
          <w:b/>
          <w:sz w:val="28"/>
          <w:szCs w:val="28"/>
        </w:rPr>
        <w:lastRenderedPageBreak/>
        <w:t>Activity 2</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employer Profile</w:t>
      </w:r>
    </w:p>
    <w:p w14:paraId="24DE3FFB" w14:textId="77777777" w:rsidR="00193D31" w:rsidRDefault="00000000">
      <w:pPr>
        <w:numPr>
          <w:ilvl w:val="0"/>
          <w:numId w:val="10"/>
        </w:numPr>
        <w:ind w:left="425"/>
        <w:rPr>
          <w:rFonts w:ascii="Times New Roman" w:eastAsia="Times New Roman" w:hAnsi="Times New Roman" w:cs="Times New Roman"/>
          <w:sz w:val="24"/>
          <w:szCs w:val="24"/>
        </w:rPr>
      </w:pPr>
      <w:r>
        <w:rPr>
          <w:rFonts w:ascii="Cardo" w:eastAsia="Cardo" w:hAnsi="Cardo" w:cs="Cardo"/>
          <w:sz w:val="24"/>
          <w:szCs w:val="24"/>
        </w:rPr>
        <w:t>Go to setup → type profiles in quick find box → click on profiles → clone the desired profile (Standard Platform User) → enter profile name (employer) → Save.</w:t>
      </w:r>
    </w:p>
    <w:p w14:paraId="7D495094" w14:textId="77777777" w:rsidR="00193D31" w:rsidRDefault="00000000">
      <w:pPr>
        <w:numPr>
          <w:ilvl w:val="0"/>
          <w:numId w:val="10"/>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still on the profile page, then click Edit. </w:t>
      </w:r>
    </w:p>
    <w:p w14:paraId="00A53A27" w14:textId="77777777" w:rsidR="00193D31" w:rsidRDefault="00000000">
      <w:pPr>
        <w:numPr>
          <w:ilvl w:val="0"/>
          <w:numId w:val="10"/>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Custom App settings as default for the rice </w:t>
      </w:r>
      <w:proofErr w:type="gramStart"/>
      <w:r>
        <w:rPr>
          <w:rFonts w:ascii="Times New Roman" w:eastAsia="Times New Roman" w:hAnsi="Times New Roman" w:cs="Times New Roman"/>
          <w:sz w:val="24"/>
          <w:szCs w:val="24"/>
        </w:rPr>
        <w:t>mill..</w:t>
      </w:r>
      <w:proofErr w:type="gramEnd"/>
    </w:p>
    <w:p w14:paraId="7253342B" w14:textId="1C2D3F17" w:rsidR="00193D31" w:rsidRPr="0038681A" w:rsidRDefault="00000000" w:rsidP="0038681A">
      <w:pPr>
        <w:numPr>
          <w:ilvl w:val="0"/>
          <w:numId w:val="10"/>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Scroll down to Custom Object Permissions and Give access permissions for consumer, rice </w:t>
      </w:r>
      <w:proofErr w:type="gramStart"/>
      <w:r>
        <w:rPr>
          <w:rFonts w:ascii="Times New Roman" w:eastAsia="Times New Roman" w:hAnsi="Times New Roman" w:cs="Times New Roman"/>
          <w:sz w:val="24"/>
          <w:szCs w:val="24"/>
        </w:rPr>
        <w:t>details ,</w:t>
      </w:r>
      <w:proofErr w:type="gramEnd"/>
      <w:r>
        <w:rPr>
          <w:rFonts w:ascii="Times New Roman" w:eastAsia="Times New Roman" w:hAnsi="Times New Roman" w:cs="Times New Roman"/>
          <w:sz w:val="24"/>
          <w:szCs w:val="24"/>
        </w:rPr>
        <w:t xml:space="preserve"> rice mill  and suppliers  objects as mentioned in the below diagram.</w:t>
      </w:r>
    </w:p>
    <w:p w14:paraId="62242875" w14:textId="7D0D3235" w:rsidR="00193D31" w:rsidRPr="0038681A" w:rsidRDefault="00000000" w:rsidP="0038681A">
      <w:pPr>
        <w:numPr>
          <w:ilvl w:val="0"/>
          <w:numId w:val="10"/>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And click save.</w:t>
      </w:r>
    </w:p>
    <w:p w14:paraId="2030F044" w14:textId="77777777" w:rsidR="00193D31" w:rsidRDefault="00000000">
      <w:pPr>
        <w:pStyle w:val="Heading2"/>
        <w:rPr>
          <w:rFonts w:ascii="Times New Roman" w:eastAsia="Times New Roman" w:hAnsi="Times New Roman" w:cs="Times New Roman"/>
          <w:b/>
          <w:sz w:val="28"/>
          <w:szCs w:val="28"/>
        </w:rPr>
      </w:pPr>
      <w:bookmarkStart w:id="36" w:name="_41mghml" w:colFirst="0" w:colLast="0"/>
      <w:bookmarkEnd w:id="36"/>
      <w:r>
        <w:rPr>
          <w:rFonts w:ascii="Times New Roman" w:eastAsia="Times New Roman" w:hAnsi="Times New Roman" w:cs="Times New Roman"/>
          <w:b/>
          <w:sz w:val="28"/>
          <w:szCs w:val="28"/>
        </w:rPr>
        <w:t xml:space="preserve"> Activity 3</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worker Profile</w:t>
      </w:r>
    </w:p>
    <w:p w14:paraId="107E196D" w14:textId="77777777" w:rsidR="00193D31" w:rsidRDefault="00000000">
      <w:pPr>
        <w:numPr>
          <w:ilvl w:val="0"/>
          <w:numId w:val="21"/>
        </w:numPr>
        <w:ind w:left="425"/>
        <w:rPr>
          <w:rFonts w:ascii="Times New Roman" w:eastAsia="Times New Roman" w:hAnsi="Times New Roman" w:cs="Times New Roman"/>
          <w:sz w:val="24"/>
          <w:szCs w:val="24"/>
        </w:rPr>
      </w:pPr>
      <w:r>
        <w:rPr>
          <w:rFonts w:ascii="Cardo" w:eastAsia="Cardo" w:hAnsi="Cardo" w:cs="Cardo"/>
          <w:sz w:val="24"/>
          <w:szCs w:val="24"/>
        </w:rPr>
        <w:t>Go to setup → type profiles in quick find box → click on profiles → clone the desired profile (Standard Platform User) → enter profile name (worker) → Save.</w:t>
      </w:r>
    </w:p>
    <w:p w14:paraId="50A23154" w14:textId="77777777" w:rsidR="00193D31" w:rsidRDefault="00000000">
      <w:pPr>
        <w:numPr>
          <w:ilvl w:val="0"/>
          <w:numId w:val="21"/>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still on the profile page, then click Edit. </w:t>
      </w:r>
    </w:p>
    <w:p w14:paraId="794B4F56" w14:textId="77777777" w:rsidR="00193D31" w:rsidRDefault="00000000">
      <w:pPr>
        <w:numPr>
          <w:ilvl w:val="0"/>
          <w:numId w:val="21"/>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Custom App settings as default for the rice mill.</w:t>
      </w:r>
    </w:p>
    <w:p w14:paraId="0E1C2E3C" w14:textId="7CCC98D5" w:rsidR="00193D31" w:rsidRPr="0038681A" w:rsidRDefault="00000000" w:rsidP="0038681A">
      <w:pPr>
        <w:numPr>
          <w:ilvl w:val="0"/>
          <w:numId w:val="21"/>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Scroll down to Custom Object Permissions and Give access permissions for consumer, rice </w:t>
      </w:r>
      <w:proofErr w:type="gramStart"/>
      <w:r>
        <w:rPr>
          <w:rFonts w:ascii="Times New Roman" w:eastAsia="Times New Roman" w:hAnsi="Times New Roman" w:cs="Times New Roman"/>
          <w:sz w:val="24"/>
          <w:szCs w:val="24"/>
        </w:rPr>
        <w:t>details ,</w:t>
      </w:r>
      <w:proofErr w:type="gramEnd"/>
      <w:r>
        <w:rPr>
          <w:rFonts w:ascii="Times New Roman" w:eastAsia="Times New Roman" w:hAnsi="Times New Roman" w:cs="Times New Roman"/>
          <w:sz w:val="24"/>
          <w:szCs w:val="24"/>
        </w:rPr>
        <w:t xml:space="preserve"> rice mill  and suppliers objects as mentioned in the below diagram.</w:t>
      </w:r>
    </w:p>
    <w:p w14:paraId="6A2676C8" w14:textId="77777777" w:rsidR="00193D31" w:rsidRDefault="00000000">
      <w:pPr>
        <w:numPr>
          <w:ilvl w:val="0"/>
          <w:numId w:val="21"/>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And click save.</w:t>
      </w:r>
    </w:p>
    <w:p w14:paraId="60A7BF54" w14:textId="13ED3701" w:rsidR="00193D31" w:rsidRDefault="0038681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E63CFD2" wp14:editId="5F03A01F">
            <wp:extent cx="5943600" cy="2053590"/>
            <wp:effectExtent l="0" t="0" r="0" b="3810"/>
            <wp:docPr id="85068200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2004" name="Picture 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053590"/>
                    </a:xfrm>
                    <a:prstGeom prst="rect">
                      <a:avLst/>
                    </a:prstGeom>
                  </pic:spPr>
                </pic:pic>
              </a:graphicData>
            </a:graphic>
          </wp:inline>
        </w:drawing>
      </w:r>
    </w:p>
    <w:p w14:paraId="1E63F034" w14:textId="0699A8B7" w:rsidR="00193D31" w:rsidRDefault="00000000">
      <w:pPr>
        <w:pStyle w:val="Heading1"/>
        <w:spacing w:before="300" w:after="300"/>
        <w:rPr>
          <w:rFonts w:ascii="Times New Roman" w:eastAsia="Times New Roman" w:hAnsi="Times New Roman" w:cs="Times New Roman"/>
          <w:b/>
          <w:sz w:val="28"/>
          <w:szCs w:val="28"/>
        </w:rPr>
      </w:pPr>
      <w:bookmarkStart w:id="37" w:name="_2grqrue" w:colFirst="0" w:colLast="0"/>
      <w:bookmarkEnd w:id="37"/>
      <w:r>
        <w:rPr>
          <w:rFonts w:ascii="Times New Roman" w:eastAsia="Times New Roman" w:hAnsi="Times New Roman" w:cs="Times New Roman"/>
          <w:b/>
          <w:sz w:val="28"/>
          <w:szCs w:val="28"/>
        </w:rPr>
        <w:t xml:space="preserve">Milestone </w:t>
      </w:r>
      <w:r w:rsidR="0038681A">
        <w:rPr>
          <w:rFonts w:ascii="Times New Roman" w:eastAsia="Times New Roman" w:hAnsi="Times New Roman" w:cs="Times New Roman"/>
          <w:b/>
          <w:sz w:val="28"/>
          <w:szCs w:val="28"/>
        </w:rPr>
        <w:t>8:</w:t>
      </w:r>
      <w:r>
        <w:rPr>
          <w:rFonts w:ascii="Times New Roman" w:eastAsia="Times New Roman" w:hAnsi="Times New Roman" w:cs="Times New Roman"/>
          <w:b/>
          <w:sz w:val="28"/>
          <w:szCs w:val="28"/>
        </w:rPr>
        <w:t xml:space="preserve"> Role &amp; Role Hierarchy </w:t>
      </w:r>
    </w:p>
    <w:p w14:paraId="3509EE3B" w14:textId="3F8B5333"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role in Salesforce defines a user's visibility access at the record level. Roles may be used to specify the types of access that people in Salesforce organization can have to data. Simply put, it describes what a user could see within the Salesforce organization.</w:t>
      </w:r>
    </w:p>
    <w:p w14:paraId="59051297" w14:textId="77777777" w:rsidR="00193D31" w:rsidRDefault="00000000">
      <w:pPr>
        <w:pStyle w:val="Heading2"/>
        <w:rPr>
          <w:rFonts w:ascii="Times New Roman" w:eastAsia="Times New Roman" w:hAnsi="Times New Roman" w:cs="Times New Roman"/>
          <w:b/>
        </w:rPr>
      </w:pPr>
      <w:bookmarkStart w:id="38" w:name="_vx1227" w:colFirst="0" w:colLast="0"/>
      <w:bookmarkEnd w:id="38"/>
      <w:r>
        <w:rPr>
          <w:rFonts w:ascii="Times New Roman" w:eastAsia="Times New Roman" w:hAnsi="Times New Roman" w:cs="Times New Roman"/>
          <w:b/>
          <w:sz w:val="28"/>
          <w:szCs w:val="28"/>
        </w:rPr>
        <w:t>Activity 1: Creating owner Role</w:t>
      </w:r>
    </w:p>
    <w:p w14:paraId="502EE703" w14:textId="77777777" w:rsidR="00193D31" w:rsidRDefault="00000000" w:rsidP="00316B42">
      <w:pPr>
        <w:numPr>
          <w:ilvl w:val="0"/>
          <w:numId w:val="63"/>
        </w:numPr>
        <w:rPr>
          <w:rFonts w:ascii="Times New Roman" w:eastAsia="Times New Roman" w:hAnsi="Times New Roman" w:cs="Times New Roman"/>
          <w:sz w:val="24"/>
          <w:szCs w:val="24"/>
        </w:rPr>
      </w:pPr>
      <w:r>
        <w:rPr>
          <w:rFonts w:ascii="Cardo" w:eastAsia="Cardo" w:hAnsi="Cardo" w:cs="Cardo"/>
          <w:sz w:val="24"/>
          <w:szCs w:val="24"/>
        </w:rPr>
        <w:t>Go to quick find → Search for Roles → click on set up roles.</w:t>
      </w:r>
    </w:p>
    <w:p w14:paraId="56AE5701" w14:textId="48453BB6" w:rsidR="00193D31" w:rsidRPr="00B37BFA" w:rsidRDefault="00000000" w:rsidP="00316B42">
      <w:pPr>
        <w:numPr>
          <w:ilvl w:val="0"/>
          <w:numId w:val="63"/>
        </w:numPr>
        <w:rPr>
          <w:rFonts w:ascii="Times New Roman" w:eastAsia="Times New Roman" w:hAnsi="Times New Roman" w:cs="Times New Roman"/>
          <w:sz w:val="24"/>
          <w:szCs w:val="24"/>
        </w:rPr>
      </w:pPr>
      <w:r>
        <w:rPr>
          <w:rFonts w:ascii="Cardo" w:eastAsia="Cardo" w:hAnsi="Cardo" w:cs="Cardo"/>
          <w:sz w:val="24"/>
          <w:szCs w:val="24"/>
        </w:rPr>
        <w:t>Go to quick find → Search for Roles → click on set up roles.</w:t>
      </w:r>
    </w:p>
    <w:p w14:paraId="209CA71F" w14:textId="6F9ADB93" w:rsidR="00193D31" w:rsidRPr="00B37BFA" w:rsidRDefault="00000000" w:rsidP="00316B42">
      <w:pPr>
        <w:numPr>
          <w:ilvl w:val="0"/>
          <w:numId w:val="63"/>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Expand All and click on add role under whom this role works.</w:t>
      </w:r>
    </w:p>
    <w:p w14:paraId="5F88330E" w14:textId="7EED0569" w:rsidR="00193D31" w:rsidRPr="00B37BFA" w:rsidRDefault="00000000" w:rsidP="00316B42">
      <w:pPr>
        <w:numPr>
          <w:ilvl w:val="0"/>
          <w:numId w:val="6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Give Label as “owner” and Role name gets auto populated. Then click on Save.</w:t>
      </w:r>
    </w:p>
    <w:p w14:paraId="071B7E46" w14:textId="77777777" w:rsidR="00193D31" w:rsidRDefault="00000000" w:rsidP="00316B42">
      <w:pPr>
        <w:numPr>
          <w:ilvl w:val="0"/>
          <w:numId w:val="63"/>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and save it.</w:t>
      </w:r>
    </w:p>
    <w:p w14:paraId="4A98F0FD" w14:textId="065237DD" w:rsidR="00193D31" w:rsidRDefault="00B37BF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BB95179" wp14:editId="3A8BA5D9">
            <wp:extent cx="5943600" cy="2450465"/>
            <wp:effectExtent l="0" t="0" r="0" b="6985"/>
            <wp:docPr id="2317684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68409" name="Picture 23176840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450465"/>
                    </a:xfrm>
                    <a:prstGeom prst="rect">
                      <a:avLst/>
                    </a:prstGeom>
                  </pic:spPr>
                </pic:pic>
              </a:graphicData>
            </a:graphic>
          </wp:inline>
        </w:drawing>
      </w:r>
    </w:p>
    <w:p w14:paraId="6861FF96" w14:textId="77777777" w:rsidR="00193D31" w:rsidRDefault="00000000">
      <w:pPr>
        <w:pStyle w:val="Heading2"/>
        <w:rPr>
          <w:rFonts w:ascii="Times New Roman" w:eastAsia="Times New Roman" w:hAnsi="Times New Roman" w:cs="Times New Roman"/>
          <w:b/>
          <w:sz w:val="28"/>
          <w:szCs w:val="28"/>
        </w:rPr>
      </w:pPr>
      <w:bookmarkStart w:id="39" w:name="_3fwokq0" w:colFirst="0" w:colLast="0"/>
      <w:bookmarkEnd w:id="39"/>
      <w:r>
        <w:rPr>
          <w:rFonts w:ascii="Times New Roman" w:eastAsia="Times New Roman" w:hAnsi="Times New Roman" w:cs="Times New Roman"/>
          <w:b/>
          <w:sz w:val="28"/>
          <w:szCs w:val="28"/>
        </w:rPr>
        <w:t>Activity 2: Creating employer roles</w:t>
      </w:r>
    </w:p>
    <w:p w14:paraId="129709FE" w14:textId="77777777"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another two roles under manager </w:t>
      </w:r>
    </w:p>
    <w:p w14:paraId="47670959" w14:textId="77777777" w:rsidR="00193D31" w:rsidRDefault="00000000">
      <w:pPr>
        <w:numPr>
          <w:ilvl w:val="0"/>
          <w:numId w:val="52"/>
        </w:numPr>
        <w:ind w:left="425"/>
        <w:rPr>
          <w:rFonts w:ascii="Times New Roman" w:eastAsia="Times New Roman" w:hAnsi="Times New Roman" w:cs="Times New Roman"/>
          <w:sz w:val="24"/>
          <w:szCs w:val="24"/>
        </w:rPr>
      </w:pPr>
      <w:r>
        <w:rPr>
          <w:rFonts w:ascii="Cardo" w:eastAsia="Cardo" w:hAnsi="Cardo" w:cs="Cardo"/>
          <w:sz w:val="24"/>
          <w:szCs w:val="24"/>
        </w:rPr>
        <w:t>Go to quick find → Search for Roles → click on set up roles.</w:t>
      </w:r>
    </w:p>
    <w:p w14:paraId="0AA8E8FA" w14:textId="27A63621" w:rsidR="00193D31" w:rsidRPr="00B37BFA" w:rsidRDefault="00000000" w:rsidP="00B37BFA">
      <w:pPr>
        <w:numPr>
          <w:ilvl w:val="0"/>
          <w:numId w:val="52"/>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plus on CEO </w:t>
      </w:r>
      <w:proofErr w:type="gramStart"/>
      <w:r>
        <w:rPr>
          <w:rFonts w:ascii="Times New Roman" w:eastAsia="Times New Roman" w:hAnsi="Times New Roman" w:cs="Times New Roman"/>
          <w:sz w:val="24"/>
          <w:szCs w:val="24"/>
        </w:rPr>
        <w:t>role, and</w:t>
      </w:r>
      <w:proofErr w:type="gramEnd"/>
      <w:r>
        <w:rPr>
          <w:rFonts w:ascii="Times New Roman" w:eastAsia="Times New Roman" w:hAnsi="Times New Roman" w:cs="Times New Roman"/>
          <w:sz w:val="24"/>
          <w:szCs w:val="24"/>
        </w:rPr>
        <w:t xml:space="preserve"> click add role under owner.</w:t>
      </w:r>
    </w:p>
    <w:p w14:paraId="0CFE6E67" w14:textId="77777777" w:rsidR="00193D31" w:rsidRDefault="00000000">
      <w:pPr>
        <w:numPr>
          <w:ilvl w:val="0"/>
          <w:numId w:val="52"/>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Label as “employer” and Role name gets auto populated. Then click on Save.</w:t>
      </w:r>
    </w:p>
    <w:p w14:paraId="17DE2602" w14:textId="77777777" w:rsidR="00193D31" w:rsidRDefault="00000000">
      <w:pPr>
        <w:numPr>
          <w:ilvl w:val="0"/>
          <w:numId w:val="52"/>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Repeat the same steps, for another role.</w:t>
      </w:r>
    </w:p>
    <w:p w14:paraId="4064E43B" w14:textId="2E774F3B" w:rsidR="00193D31" w:rsidRDefault="00000000">
      <w:pPr>
        <w:numPr>
          <w:ilvl w:val="0"/>
          <w:numId w:val="5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plus on CEO </w:t>
      </w:r>
      <w:proofErr w:type="gramStart"/>
      <w:r>
        <w:rPr>
          <w:rFonts w:ascii="Times New Roman" w:eastAsia="Times New Roman" w:hAnsi="Times New Roman" w:cs="Times New Roman"/>
          <w:sz w:val="24"/>
          <w:szCs w:val="24"/>
        </w:rPr>
        <w:t>role, and</w:t>
      </w:r>
      <w:proofErr w:type="gramEnd"/>
      <w:r>
        <w:rPr>
          <w:rFonts w:ascii="Times New Roman" w:eastAsia="Times New Roman" w:hAnsi="Times New Roman" w:cs="Times New Roman"/>
          <w:sz w:val="24"/>
          <w:szCs w:val="24"/>
        </w:rPr>
        <w:t xml:space="preserve"> click plus on owner, and click add role under employer.</w:t>
      </w:r>
    </w:p>
    <w:p w14:paraId="79948C8A" w14:textId="77777777" w:rsidR="00193D31" w:rsidRDefault="00000000">
      <w:pPr>
        <w:numPr>
          <w:ilvl w:val="0"/>
          <w:numId w:val="5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give Label as “worker” and Role name gets auto populated. Then click on Save.</w:t>
      </w:r>
    </w:p>
    <w:p w14:paraId="07BDFE4F" w14:textId="283F5125" w:rsidR="00193D31" w:rsidRDefault="00B37BF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018B4C3" wp14:editId="4517BBC7">
            <wp:extent cx="5943600" cy="2813685"/>
            <wp:effectExtent l="0" t="0" r="0" b="5715"/>
            <wp:docPr id="145147864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78644" name="Picture 9"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13685"/>
                    </a:xfrm>
                    <a:prstGeom prst="rect">
                      <a:avLst/>
                    </a:prstGeom>
                  </pic:spPr>
                </pic:pic>
              </a:graphicData>
            </a:graphic>
          </wp:inline>
        </w:drawing>
      </w:r>
    </w:p>
    <w:p w14:paraId="4B5A68F0" w14:textId="7802E8F2" w:rsidR="00193D31" w:rsidRPr="00B37BFA" w:rsidRDefault="00000000" w:rsidP="00B37BFA">
      <w:pPr>
        <w:pStyle w:val="Heading1"/>
        <w:spacing w:before="300" w:after="300"/>
        <w:rPr>
          <w:rFonts w:ascii="Times New Roman" w:eastAsia="Times New Roman" w:hAnsi="Times New Roman" w:cs="Times New Roman"/>
          <w:b/>
          <w:sz w:val="28"/>
          <w:szCs w:val="28"/>
        </w:rPr>
      </w:pPr>
      <w:bookmarkStart w:id="40" w:name="_1v1yuxt" w:colFirst="0" w:colLast="0"/>
      <w:bookmarkEnd w:id="40"/>
      <w:r>
        <w:rPr>
          <w:rFonts w:ascii="Times New Roman" w:eastAsia="Times New Roman" w:hAnsi="Times New Roman" w:cs="Times New Roman"/>
          <w:b/>
          <w:sz w:val="28"/>
          <w:szCs w:val="28"/>
        </w:rPr>
        <w:lastRenderedPageBreak/>
        <w:t xml:space="preserve">Milestone </w:t>
      </w:r>
      <w:proofErr w:type="gramStart"/>
      <w:r>
        <w:rPr>
          <w:rFonts w:ascii="Times New Roman" w:eastAsia="Times New Roman" w:hAnsi="Times New Roman" w:cs="Times New Roman"/>
          <w:b/>
          <w:sz w:val="28"/>
          <w:szCs w:val="28"/>
        </w:rPr>
        <w:t>9 :</w:t>
      </w:r>
      <w:proofErr w:type="gramEnd"/>
      <w:r>
        <w:rPr>
          <w:rFonts w:ascii="Times New Roman" w:eastAsia="Times New Roman" w:hAnsi="Times New Roman" w:cs="Times New Roman"/>
          <w:b/>
          <w:sz w:val="28"/>
          <w:szCs w:val="28"/>
        </w:rPr>
        <w:t xml:space="preserve"> Users</w:t>
      </w:r>
      <w:r>
        <w:rPr>
          <w:b/>
          <w:sz w:val="28"/>
          <w:szCs w:val="28"/>
        </w:rPr>
        <w:br/>
      </w:r>
      <w:r>
        <w:rPr>
          <w:rFonts w:ascii="Times New Roman" w:eastAsia="Times New Roman" w:hAnsi="Times New Roman" w:cs="Times New Roman"/>
          <w:color w:val="333333"/>
          <w:sz w:val="24"/>
          <w:szCs w:val="24"/>
          <w:highlight w:val="white"/>
        </w:rPr>
        <w:t>A user is anyone who logs in to Salesforce. Users are employees at your company, such</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as sales reps, managers, and IT specialists, who need access to the company's records.</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Every user in Salesforce has a user account. The user account identifies the user, and the</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user account settings determine what features and records the user can access.</w:t>
      </w:r>
    </w:p>
    <w:p w14:paraId="3A967E99" w14:textId="22AF95EF" w:rsidR="00193D31" w:rsidRPr="00B37BFA" w:rsidRDefault="00000000" w:rsidP="00B37BFA">
      <w:pPr>
        <w:pStyle w:val="Heading2"/>
        <w:widowControl w:val="0"/>
        <w:spacing w:line="240" w:lineRule="auto"/>
        <w:rPr>
          <w:rFonts w:ascii="Times New Roman" w:eastAsia="Times New Roman" w:hAnsi="Times New Roman" w:cs="Times New Roman"/>
          <w:b/>
          <w:sz w:val="28"/>
          <w:szCs w:val="28"/>
        </w:rPr>
      </w:pPr>
      <w:bookmarkStart w:id="41" w:name="_4f1mdlm" w:colFirst="0" w:colLast="0"/>
      <w:bookmarkEnd w:id="41"/>
      <w:r>
        <w:rPr>
          <w:rFonts w:ascii="Times New Roman" w:eastAsia="Times New Roman" w:hAnsi="Times New Roman" w:cs="Times New Roman"/>
          <w:b/>
          <w:sz w:val="28"/>
          <w:szCs w:val="28"/>
        </w:rPr>
        <w:t xml:space="preserve">Activity </w:t>
      </w:r>
      <w:r>
        <w:rPr>
          <w:rFonts w:ascii="Times New Roman" w:eastAsia="Times New Roman" w:hAnsi="Times New Roman" w:cs="Times New Roman"/>
          <w:b/>
          <w:sz w:val="24"/>
          <w:szCs w:val="24"/>
        </w:rPr>
        <w:t>1</w:t>
      </w:r>
      <w:r>
        <w:rPr>
          <w:rFonts w:ascii="Times New Roman" w:eastAsia="Times New Roman" w:hAnsi="Times New Roman" w:cs="Times New Roman"/>
          <w:b/>
          <w:sz w:val="24"/>
          <w:szCs w:val="24"/>
          <w:highlight w:val="white"/>
        </w:rPr>
        <w:t>:</w:t>
      </w:r>
      <w:r>
        <w:rPr>
          <w:rFonts w:ascii="Times New Roman" w:eastAsia="Times New Roman" w:hAnsi="Times New Roman" w:cs="Times New Roman"/>
          <w:b/>
          <w:sz w:val="28"/>
          <w:szCs w:val="28"/>
        </w:rPr>
        <w:t xml:space="preserve"> Create User </w:t>
      </w:r>
    </w:p>
    <w:p w14:paraId="3A8377FE" w14:textId="77777777" w:rsidR="00193D31" w:rsidRDefault="00000000">
      <w:pPr>
        <w:numPr>
          <w:ilvl w:val="0"/>
          <w:numId w:val="24"/>
        </w:numPr>
        <w:ind w:left="425"/>
        <w:rPr>
          <w:rFonts w:ascii="Times New Roman" w:eastAsia="Times New Roman" w:hAnsi="Times New Roman" w:cs="Times New Roman"/>
          <w:sz w:val="24"/>
          <w:szCs w:val="24"/>
        </w:rPr>
      </w:pPr>
      <w:r>
        <w:rPr>
          <w:rFonts w:ascii="Cardo" w:eastAsia="Cardo" w:hAnsi="Cardo" w:cs="Cardo"/>
          <w:sz w:val="24"/>
          <w:szCs w:val="24"/>
        </w:rPr>
        <w:t xml:space="preserve">Go to setup → type users in quick find box → select users → click </w:t>
      </w:r>
      <w:proofErr w:type="gramStart"/>
      <w:r>
        <w:rPr>
          <w:rFonts w:ascii="Cardo" w:eastAsia="Cardo" w:hAnsi="Cardo" w:cs="Cardo"/>
          <w:sz w:val="24"/>
          <w:szCs w:val="24"/>
        </w:rPr>
        <w:t>New</w:t>
      </w:r>
      <w:proofErr w:type="gramEnd"/>
      <w:r>
        <w:rPr>
          <w:rFonts w:ascii="Cardo" w:eastAsia="Cardo" w:hAnsi="Cardo" w:cs="Cardo"/>
          <w:sz w:val="24"/>
          <w:szCs w:val="24"/>
        </w:rPr>
        <w:t xml:space="preserve"> user. </w:t>
      </w:r>
    </w:p>
    <w:p w14:paraId="609F1EE4" w14:textId="77777777" w:rsidR="00193D31" w:rsidRDefault="00000000">
      <w:pPr>
        <w:numPr>
          <w:ilvl w:val="0"/>
          <w:numId w:val="24"/>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Fill in the fields </w:t>
      </w:r>
    </w:p>
    <w:p w14:paraId="537105F1"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vicky</w:t>
      </w:r>
      <w:proofErr w:type="spellEnd"/>
    </w:p>
    <w:p w14:paraId="31FDC4B8"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w:t>
      </w:r>
      <w:r>
        <w:rPr>
          <w:rFonts w:ascii="Times New Roman" w:eastAsia="Times New Roman" w:hAnsi="Times New Roman" w:cs="Times New Roman"/>
          <w:sz w:val="24"/>
          <w:szCs w:val="24"/>
        </w:rPr>
        <w:tab/>
        <w:t>: y</w:t>
      </w:r>
    </w:p>
    <w:p w14:paraId="6F709C56"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Alias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Give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Alias Name</w:t>
      </w:r>
    </w:p>
    <w:p w14:paraId="4E2A72BF"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 id</w:t>
      </w:r>
      <w:r>
        <w:rPr>
          <w:rFonts w:ascii="Times New Roman" w:eastAsia="Times New Roman" w:hAnsi="Times New Roman" w:cs="Times New Roman"/>
          <w:sz w:val="24"/>
          <w:szCs w:val="24"/>
        </w:rPr>
        <w:tab/>
        <w:t>: Give your Personal Email id</w:t>
      </w:r>
    </w:p>
    <w:p w14:paraId="4D80EB9E"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r>
        <w:rPr>
          <w:rFonts w:ascii="Times New Roman" w:eastAsia="Times New Roman" w:hAnsi="Times New Roman" w:cs="Times New Roman"/>
          <w:sz w:val="24"/>
          <w:szCs w:val="24"/>
        </w:rPr>
        <w:tab/>
        <w:t xml:space="preserve">: Username should be in this form: </w:t>
      </w:r>
      <w:proofErr w:type="spellStart"/>
      <w:r>
        <w:rPr>
          <w:rFonts w:ascii="Times New Roman" w:eastAsia="Times New Roman" w:hAnsi="Times New Roman" w:cs="Times New Roman"/>
          <w:sz w:val="24"/>
          <w:szCs w:val="24"/>
        </w:rPr>
        <w:t>text@text.text</w:t>
      </w:r>
      <w:proofErr w:type="spellEnd"/>
    </w:p>
    <w:p w14:paraId="65DBEB41"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Nick Name</w:t>
      </w:r>
      <w:r>
        <w:rPr>
          <w:rFonts w:ascii="Times New Roman" w:eastAsia="Times New Roman" w:hAnsi="Times New Roman" w:cs="Times New Roman"/>
          <w:sz w:val="24"/>
          <w:szCs w:val="24"/>
        </w:rPr>
        <w:tab/>
        <w:t>: Give a Nickname</w:t>
      </w:r>
    </w:p>
    <w:p w14:paraId="40DD1B2B"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owner</w:t>
      </w:r>
    </w:p>
    <w:p w14:paraId="7D681270"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license</w:t>
      </w:r>
      <w:r>
        <w:rPr>
          <w:rFonts w:ascii="Times New Roman" w:eastAsia="Times New Roman" w:hAnsi="Times New Roman" w:cs="Times New Roman"/>
          <w:sz w:val="24"/>
          <w:szCs w:val="24"/>
        </w:rPr>
        <w:tab/>
        <w:t>: Salesforce</w:t>
      </w:r>
    </w:p>
    <w:p w14:paraId="1CB62F4C" w14:textId="599C2734" w:rsidR="00193D31" w:rsidRPr="00C12D07" w:rsidRDefault="00000000" w:rsidP="00C12D07">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Profiles</w:t>
      </w:r>
      <w:r>
        <w:rPr>
          <w:rFonts w:ascii="Times New Roman" w:eastAsia="Times New Roman" w:hAnsi="Times New Roman" w:cs="Times New Roman"/>
          <w:sz w:val="24"/>
          <w:szCs w:val="24"/>
        </w:rPr>
        <w:tab/>
        <w:t>: owner.</w:t>
      </w:r>
    </w:p>
    <w:p w14:paraId="1CED7577" w14:textId="085D06F3" w:rsidR="00193D31" w:rsidRPr="00E31A38" w:rsidRDefault="00E31A38" w:rsidP="00E31A3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DDEBE61" wp14:editId="5A200E59">
            <wp:extent cx="5943600" cy="2844165"/>
            <wp:effectExtent l="0" t="0" r="0" b="0"/>
            <wp:docPr id="12830936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93635" name="Picture 12830936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inline>
        </w:drawing>
      </w:r>
      <w:bookmarkStart w:id="42" w:name="_2u6wntf" w:colFirst="0" w:colLast="0"/>
      <w:bookmarkEnd w:id="42"/>
    </w:p>
    <w:p w14:paraId="6C1DAC6B" w14:textId="73E0442F" w:rsidR="00193D31" w:rsidRPr="00E31A38" w:rsidRDefault="00000000" w:rsidP="00E31A38">
      <w:pPr>
        <w:pStyle w:val="Heading2"/>
        <w:widowControl w:val="0"/>
        <w:spacing w:line="240" w:lineRule="auto"/>
        <w:rPr>
          <w:rFonts w:ascii="Times New Roman" w:eastAsia="Times New Roman" w:hAnsi="Times New Roman" w:cs="Times New Roman"/>
          <w:b/>
          <w:sz w:val="28"/>
          <w:szCs w:val="28"/>
        </w:rPr>
      </w:pPr>
      <w:bookmarkStart w:id="43" w:name="_19c6y18" w:colFirst="0" w:colLast="0"/>
      <w:bookmarkEnd w:id="43"/>
      <w:r>
        <w:rPr>
          <w:rFonts w:ascii="Times New Roman" w:eastAsia="Times New Roman" w:hAnsi="Times New Roman" w:cs="Times New Roman"/>
          <w:b/>
          <w:sz w:val="28"/>
          <w:szCs w:val="28"/>
        </w:rPr>
        <w:t>Activity 2</w:t>
      </w:r>
      <w:r>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rPr>
        <w:t xml:space="preserve"> creating another </w:t>
      </w:r>
      <w:proofErr w:type="gramStart"/>
      <w:r>
        <w:rPr>
          <w:rFonts w:ascii="Times New Roman" w:eastAsia="Times New Roman" w:hAnsi="Times New Roman" w:cs="Times New Roman"/>
          <w:b/>
          <w:sz w:val="28"/>
          <w:szCs w:val="28"/>
        </w:rPr>
        <w:t>users</w:t>
      </w:r>
      <w:proofErr w:type="gramEnd"/>
      <w:r>
        <w:rPr>
          <w:rFonts w:ascii="Times New Roman" w:eastAsia="Times New Roman" w:hAnsi="Times New Roman" w:cs="Times New Roman"/>
          <w:b/>
          <w:sz w:val="28"/>
          <w:szCs w:val="28"/>
        </w:rPr>
        <w:t xml:space="preserve"> </w:t>
      </w:r>
    </w:p>
    <w:p w14:paraId="496C8659" w14:textId="77777777" w:rsidR="00193D31" w:rsidRDefault="00000000">
      <w:pPr>
        <w:numPr>
          <w:ilvl w:val="0"/>
          <w:numId w:val="24"/>
        </w:numPr>
        <w:ind w:left="425"/>
        <w:rPr>
          <w:rFonts w:ascii="Times New Roman" w:eastAsia="Times New Roman" w:hAnsi="Times New Roman" w:cs="Times New Roman"/>
          <w:sz w:val="24"/>
          <w:szCs w:val="24"/>
        </w:rPr>
      </w:pPr>
      <w:r>
        <w:rPr>
          <w:rFonts w:ascii="Cardo" w:eastAsia="Cardo" w:hAnsi="Cardo" w:cs="Cardo"/>
          <w:sz w:val="24"/>
          <w:szCs w:val="24"/>
        </w:rPr>
        <w:t xml:space="preserve">Go to setup → type users in quick find box → select users → click </w:t>
      </w:r>
      <w:proofErr w:type="gramStart"/>
      <w:r>
        <w:rPr>
          <w:rFonts w:ascii="Cardo" w:eastAsia="Cardo" w:hAnsi="Cardo" w:cs="Cardo"/>
          <w:sz w:val="24"/>
          <w:szCs w:val="24"/>
        </w:rPr>
        <w:t>New</w:t>
      </w:r>
      <w:proofErr w:type="gramEnd"/>
      <w:r>
        <w:rPr>
          <w:rFonts w:ascii="Cardo" w:eastAsia="Cardo" w:hAnsi="Cardo" w:cs="Cardo"/>
          <w:sz w:val="24"/>
          <w:szCs w:val="24"/>
        </w:rPr>
        <w:t xml:space="preserve"> user. </w:t>
      </w:r>
    </w:p>
    <w:p w14:paraId="636AD960" w14:textId="77777777" w:rsidR="00193D31" w:rsidRDefault="00000000">
      <w:pPr>
        <w:numPr>
          <w:ilvl w:val="0"/>
          <w:numId w:val="24"/>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Fill in the fields </w:t>
      </w:r>
    </w:p>
    <w:p w14:paraId="152217F0"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r>
        <w:rPr>
          <w:rFonts w:ascii="Times New Roman" w:eastAsia="Times New Roman" w:hAnsi="Times New Roman" w:cs="Times New Roman"/>
          <w:sz w:val="24"/>
          <w:szCs w:val="24"/>
        </w:rPr>
        <w:tab/>
        <w:t>: ram</w:t>
      </w:r>
    </w:p>
    <w:p w14:paraId="57FD006B"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w:t>
      </w:r>
      <w:r>
        <w:rPr>
          <w:rFonts w:ascii="Times New Roman" w:eastAsia="Times New Roman" w:hAnsi="Times New Roman" w:cs="Times New Roman"/>
          <w:sz w:val="24"/>
          <w:szCs w:val="24"/>
        </w:rPr>
        <w:tab/>
        <w:t>: ram</w:t>
      </w:r>
    </w:p>
    <w:p w14:paraId="2005E57C"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Alias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Give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Alias Name</w:t>
      </w:r>
    </w:p>
    <w:p w14:paraId="1D418D02"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Email id</w:t>
      </w:r>
      <w:r>
        <w:rPr>
          <w:rFonts w:ascii="Times New Roman" w:eastAsia="Times New Roman" w:hAnsi="Times New Roman" w:cs="Times New Roman"/>
          <w:sz w:val="24"/>
          <w:szCs w:val="24"/>
        </w:rPr>
        <w:tab/>
        <w:t>: Give your Personal Email id</w:t>
      </w:r>
    </w:p>
    <w:p w14:paraId="76CB39B9"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r>
        <w:rPr>
          <w:rFonts w:ascii="Times New Roman" w:eastAsia="Times New Roman" w:hAnsi="Times New Roman" w:cs="Times New Roman"/>
          <w:sz w:val="24"/>
          <w:szCs w:val="24"/>
        </w:rPr>
        <w:tab/>
        <w:t xml:space="preserve">: Username should be in this form: </w:t>
      </w:r>
      <w:proofErr w:type="spellStart"/>
      <w:r>
        <w:rPr>
          <w:rFonts w:ascii="Times New Roman" w:eastAsia="Times New Roman" w:hAnsi="Times New Roman" w:cs="Times New Roman"/>
          <w:sz w:val="24"/>
          <w:szCs w:val="24"/>
        </w:rPr>
        <w:t>text@text.text</w:t>
      </w:r>
      <w:proofErr w:type="spellEnd"/>
    </w:p>
    <w:p w14:paraId="6D7270A8"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Nick Name</w:t>
      </w:r>
      <w:r>
        <w:rPr>
          <w:rFonts w:ascii="Times New Roman" w:eastAsia="Times New Roman" w:hAnsi="Times New Roman" w:cs="Times New Roman"/>
          <w:sz w:val="24"/>
          <w:szCs w:val="24"/>
        </w:rPr>
        <w:tab/>
        <w:t>: Give a Nickname</w:t>
      </w:r>
    </w:p>
    <w:p w14:paraId="5A58C003"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employer</w:t>
      </w:r>
    </w:p>
    <w:p w14:paraId="19CB0AFC"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license</w:t>
      </w:r>
      <w:r>
        <w:rPr>
          <w:rFonts w:ascii="Times New Roman" w:eastAsia="Times New Roman" w:hAnsi="Times New Roman" w:cs="Times New Roman"/>
          <w:sz w:val="24"/>
          <w:szCs w:val="24"/>
        </w:rPr>
        <w:tab/>
        <w:t>: Salesforce platform</w:t>
      </w:r>
    </w:p>
    <w:p w14:paraId="1D711B7F"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Profiles</w:t>
      </w:r>
      <w:r>
        <w:rPr>
          <w:rFonts w:ascii="Times New Roman" w:eastAsia="Times New Roman" w:hAnsi="Times New Roman" w:cs="Times New Roman"/>
          <w:sz w:val="24"/>
          <w:szCs w:val="24"/>
        </w:rPr>
        <w:tab/>
        <w:t>: standard platform user.</w:t>
      </w:r>
    </w:p>
    <w:p w14:paraId="3936E9D9" w14:textId="6B6D1A5A" w:rsidR="00193D31" w:rsidRPr="00E31A38" w:rsidRDefault="00E31A38">
      <w:r>
        <w:rPr>
          <w:noProof/>
        </w:rPr>
        <w:drawing>
          <wp:inline distT="0" distB="0" distL="0" distR="0" wp14:anchorId="3A611FC2" wp14:editId="027B956C">
            <wp:extent cx="5943600" cy="2854325"/>
            <wp:effectExtent l="0" t="0" r="0" b="3175"/>
            <wp:docPr id="181930084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00840" name="Picture 1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0AB60759" w14:textId="77777777" w:rsidR="00193D31" w:rsidRDefault="00000000">
      <w:pPr>
        <w:numPr>
          <w:ilvl w:val="0"/>
          <w:numId w:val="24"/>
        </w:numPr>
        <w:ind w:left="425"/>
        <w:rPr>
          <w:rFonts w:ascii="Times New Roman" w:eastAsia="Times New Roman" w:hAnsi="Times New Roman" w:cs="Times New Roman"/>
          <w:sz w:val="24"/>
          <w:szCs w:val="24"/>
        </w:rPr>
      </w:pPr>
      <w:r>
        <w:rPr>
          <w:rFonts w:ascii="Cardo" w:eastAsia="Cardo" w:hAnsi="Cardo" w:cs="Cardo"/>
          <w:sz w:val="24"/>
          <w:szCs w:val="24"/>
        </w:rPr>
        <w:t xml:space="preserve">Go to setup → type users in quick find box → select users → click </w:t>
      </w:r>
      <w:proofErr w:type="gramStart"/>
      <w:r>
        <w:rPr>
          <w:rFonts w:ascii="Cardo" w:eastAsia="Cardo" w:hAnsi="Cardo" w:cs="Cardo"/>
          <w:sz w:val="24"/>
          <w:szCs w:val="24"/>
        </w:rPr>
        <w:t>New</w:t>
      </w:r>
      <w:proofErr w:type="gramEnd"/>
      <w:r>
        <w:rPr>
          <w:rFonts w:ascii="Cardo" w:eastAsia="Cardo" w:hAnsi="Cardo" w:cs="Cardo"/>
          <w:sz w:val="24"/>
          <w:szCs w:val="24"/>
        </w:rPr>
        <w:t xml:space="preserve"> user. </w:t>
      </w:r>
    </w:p>
    <w:p w14:paraId="044488D3" w14:textId="77777777" w:rsidR="00193D31" w:rsidRDefault="00000000">
      <w:pPr>
        <w:numPr>
          <w:ilvl w:val="0"/>
          <w:numId w:val="24"/>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Fill in the fields </w:t>
      </w:r>
    </w:p>
    <w:p w14:paraId="5441AF90"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r>
        <w:rPr>
          <w:rFonts w:ascii="Times New Roman" w:eastAsia="Times New Roman" w:hAnsi="Times New Roman" w:cs="Times New Roman"/>
          <w:sz w:val="24"/>
          <w:szCs w:val="24"/>
        </w:rPr>
        <w:tab/>
        <w:t>: ragu</w:t>
      </w:r>
    </w:p>
    <w:p w14:paraId="76F907E4"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w:t>
      </w:r>
      <w:r>
        <w:rPr>
          <w:rFonts w:ascii="Times New Roman" w:eastAsia="Times New Roman" w:hAnsi="Times New Roman" w:cs="Times New Roman"/>
          <w:sz w:val="24"/>
          <w:szCs w:val="24"/>
        </w:rPr>
        <w:tab/>
        <w:t>: raj</w:t>
      </w:r>
    </w:p>
    <w:p w14:paraId="4AB0BB33"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Alias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Give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Alias Name</w:t>
      </w:r>
    </w:p>
    <w:p w14:paraId="790A79A7"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 id</w:t>
      </w:r>
      <w:r>
        <w:rPr>
          <w:rFonts w:ascii="Times New Roman" w:eastAsia="Times New Roman" w:hAnsi="Times New Roman" w:cs="Times New Roman"/>
          <w:sz w:val="24"/>
          <w:szCs w:val="24"/>
        </w:rPr>
        <w:tab/>
        <w:t>: Give your Personal Email id</w:t>
      </w:r>
    </w:p>
    <w:p w14:paraId="21E9EB9D"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r>
        <w:rPr>
          <w:rFonts w:ascii="Times New Roman" w:eastAsia="Times New Roman" w:hAnsi="Times New Roman" w:cs="Times New Roman"/>
          <w:sz w:val="24"/>
          <w:szCs w:val="24"/>
        </w:rPr>
        <w:tab/>
        <w:t xml:space="preserve">: Username should be in this form: </w:t>
      </w:r>
      <w:proofErr w:type="spellStart"/>
      <w:r>
        <w:rPr>
          <w:rFonts w:ascii="Times New Roman" w:eastAsia="Times New Roman" w:hAnsi="Times New Roman" w:cs="Times New Roman"/>
          <w:sz w:val="24"/>
          <w:szCs w:val="24"/>
        </w:rPr>
        <w:t>text@text.text</w:t>
      </w:r>
      <w:proofErr w:type="spellEnd"/>
    </w:p>
    <w:p w14:paraId="2600A7E6"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Nick Name</w:t>
      </w:r>
      <w:r>
        <w:rPr>
          <w:rFonts w:ascii="Times New Roman" w:eastAsia="Times New Roman" w:hAnsi="Times New Roman" w:cs="Times New Roman"/>
          <w:sz w:val="24"/>
          <w:szCs w:val="24"/>
        </w:rPr>
        <w:tab/>
        <w:t>: Give a Nickname</w:t>
      </w:r>
    </w:p>
    <w:p w14:paraId="0235EF6F"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worker</w:t>
      </w:r>
    </w:p>
    <w:p w14:paraId="6A2F36BC"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license</w:t>
      </w:r>
      <w:r>
        <w:rPr>
          <w:rFonts w:ascii="Times New Roman" w:eastAsia="Times New Roman" w:hAnsi="Times New Roman" w:cs="Times New Roman"/>
          <w:sz w:val="24"/>
          <w:szCs w:val="24"/>
        </w:rPr>
        <w:tab/>
        <w:t>: Salesforce platform</w:t>
      </w:r>
    </w:p>
    <w:p w14:paraId="3053BA18"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Profiles</w:t>
      </w:r>
      <w:r>
        <w:rPr>
          <w:rFonts w:ascii="Times New Roman" w:eastAsia="Times New Roman" w:hAnsi="Times New Roman" w:cs="Times New Roman"/>
          <w:sz w:val="24"/>
          <w:szCs w:val="24"/>
        </w:rPr>
        <w:tab/>
        <w:t>: standard platform user.</w:t>
      </w:r>
    </w:p>
    <w:p w14:paraId="242211A4" w14:textId="07F6BC62" w:rsidR="00193D31" w:rsidRDefault="00E31A3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9EAB8B0" wp14:editId="5A95463C">
            <wp:extent cx="5396230" cy="2667000"/>
            <wp:effectExtent l="0" t="0" r="0" b="0"/>
            <wp:docPr id="1888161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16" name="Picture 12"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53353" cy="2695232"/>
                    </a:xfrm>
                    <a:prstGeom prst="rect">
                      <a:avLst/>
                    </a:prstGeom>
                  </pic:spPr>
                </pic:pic>
              </a:graphicData>
            </a:graphic>
          </wp:inline>
        </w:drawing>
      </w:r>
    </w:p>
    <w:p w14:paraId="4A0B7747" w14:textId="77777777" w:rsidR="00193D31" w:rsidRDefault="00000000">
      <w:pPr>
        <w:pStyle w:val="Heading1"/>
        <w:spacing w:before="300" w:after="300"/>
        <w:rPr>
          <w:rFonts w:ascii="Times New Roman" w:eastAsia="Times New Roman" w:hAnsi="Times New Roman" w:cs="Times New Roman"/>
          <w:b/>
          <w:sz w:val="28"/>
          <w:szCs w:val="28"/>
        </w:rPr>
      </w:pPr>
      <w:bookmarkStart w:id="44" w:name="_3tbugp1" w:colFirst="0" w:colLast="0"/>
      <w:bookmarkEnd w:id="44"/>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10 :</w:t>
      </w:r>
      <w:proofErr w:type="gramEnd"/>
      <w:r>
        <w:rPr>
          <w:rFonts w:ascii="Times New Roman" w:eastAsia="Times New Roman" w:hAnsi="Times New Roman" w:cs="Times New Roman"/>
          <w:b/>
          <w:sz w:val="28"/>
          <w:szCs w:val="28"/>
        </w:rPr>
        <w:t xml:space="preserve"> Permission sets</w:t>
      </w:r>
    </w:p>
    <w:p w14:paraId="186CE898" w14:textId="229B4B52" w:rsidR="00193D31" w:rsidRDefault="00000000" w:rsidP="00E31A38">
      <w:pPr>
        <w:rPr>
          <w:rFonts w:ascii="Times New Roman" w:eastAsia="Times New Roman" w:hAnsi="Times New Roman" w:cs="Times New Roman"/>
          <w:sz w:val="24"/>
          <w:szCs w:val="24"/>
        </w:rPr>
      </w:pPr>
      <w:r>
        <w:rPr>
          <w:rFonts w:ascii="Roboto" w:eastAsia="Roboto" w:hAnsi="Roboto" w:cs="Roboto"/>
          <w:color w:val="181818"/>
          <w:sz w:val="24"/>
          <w:szCs w:val="24"/>
        </w:rPr>
        <w:t>A permission set is a collection of settings and permissions that give users access to various tools and functions. Permission sets extend users’ functional access without changing their profiles and are the recommended way to manage your users’ permissions.</w:t>
      </w:r>
    </w:p>
    <w:p w14:paraId="2523DCFF" w14:textId="77777777" w:rsidR="00193D31" w:rsidRDefault="00000000">
      <w:pPr>
        <w:pStyle w:val="Heading2"/>
        <w:rPr>
          <w:rFonts w:ascii="Times New Roman" w:eastAsia="Times New Roman" w:hAnsi="Times New Roman" w:cs="Times New Roman"/>
          <w:b/>
          <w:sz w:val="24"/>
          <w:szCs w:val="24"/>
        </w:rPr>
      </w:pPr>
      <w:bookmarkStart w:id="45" w:name="_28h4qwu" w:colFirst="0" w:colLast="0"/>
      <w:bookmarkEnd w:id="45"/>
      <w:r>
        <w:rPr>
          <w:rFonts w:ascii="Times New Roman" w:eastAsia="Times New Roman" w:hAnsi="Times New Roman" w:cs="Times New Roman"/>
          <w:b/>
          <w:sz w:val="28"/>
          <w:szCs w:val="28"/>
        </w:rPr>
        <w:t>Activity 1: Creating OWD setting.</w:t>
      </w:r>
    </w:p>
    <w:p w14:paraId="54FF0441" w14:textId="338284A3" w:rsidR="00193D31" w:rsidRPr="00E31A38" w:rsidRDefault="00000000" w:rsidP="00E31A38">
      <w:pPr>
        <w:widowControl w:val="0"/>
        <w:numPr>
          <w:ilvl w:val="0"/>
          <w:numId w:val="38"/>
        </w:numPr>
        <w:spacing w:before="37" w:line="240" w:lineRule="auto"/>
        <w:ind w:left="425"/>
        <w:rPr>
          <w:rFonts w:ascii="Times New Roman" w:eastAsia="Times New Roman" w:hAnsi="Times New Roman" w:cs="Times New Roman"/>
          <w:color w:val="080707"/>
          <w:sz w:val="24"/>
          <w:szCs w:val="24"/>
        </w:rPr>
      </w:pPr>
      <w:r>
        <w:rPr>
          <w:rFonts w:ascii="Cardo" w:eastAsia="Cardo" w:hAnsi="Cardo" w:cs="Cardo"/>
          <w:sz w:val="24"/>
          <w:szCs w:val="24"/>
        </w:rPr>
        <w:t xml:space="preserve">Go to setup → type “sharing </w:t>
      </w:r>
      <w:proofErr w:type="gramStart"/>
      <w:r>
        <w:rPr>
          <w:rFonts w:ascii="Cardo" w:eastAsia="Cardo" w:hAnsi="Cardo" w:cs="Cardo"/>
          <w:sz w:val="24"/>
          <w:szCs w:val="24"/>
        </w:rPr>
        <w:t>settings ”</w:t>
      </w:r>
      <w:proofErr w:type="gramEnd"/>
      <w:r>
        <w:rPr>
          <w:rFonts w:ascii="Cardo" w:eastAsia="Cardo" w:hAnsi="Cardo" w:cs="Cardo"/>
          <w:sz w:val="24"/>
          <w:szCs w:val="24"/>
        </w:rPr>
        <w:t xml:space="preserve"> in quick search → Click edit.</w:t>
      </w:r>
    </w:p>
    <w:p w14:paraId="5653103F" w14:textId="77777777" w:rsidR="00193D31" w:rsidRDefault="00000000">
      <w:pPr>
        <w:widowControl w:val="0"/>
        <w:numPr>
          <w:ilvl w:val="0"/>
          <w:numId w:val="38"/>
        </w:numPr>
        <w:spacing w:before="37"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rPr>
        <w:t xml:space="preserve"> Scroll down, change the default internal access to </w:t>
      </w:r>
      <w:proofErr w:type="gramStart"/>
      <w:r>
        <w:rPr>
          <w:rFonts w:ascii="Times New Roman" w:eastAsia="Times New Roman" w:hAnsi="Times New Roman" w:cs="Times New Roman"/>
          <w:color w:val="080707"/>
          <w:sz w:val="24"/>
          <w:szCs w:val="24"/>
        </w:rPr>
        <w:t>“ public</w:t>
      </w:r>
      <w:proofErr w:type="gramEnd"/>
      <w:r>
        <w:rPr>
          <w:rFonts w:ascii="Times New Roman" w:eastAsia="Times New Roman" w:hAnsi="Times New Roman" w:cs="Times New Roman"/>
          <w:color w:val="080707"/>
          <w:sz w:val="24"/>
          <w:szCs w:val="24"/>
        </w:rPr>
        <w:t xml:space="preserve"> read-only” for rice mill and </w:t>
      </w:r>
      <w:r>
        <w:rPr>
          <w:rFonts w:ascii="Times New Roman" w:eastAsia="Times New Roman" w:hAnsi="Times New Roman" w:cs="Times New Roman"/>
          <w:sz w:val="24"/>
          <w:szCs w:val="24"/>
        </w:rPr>
        <w:t xml:space="preserve">supplier </w:t>
      </w:r>
      <w:r>
        <w:rPr>
          <w:rFonts w:ascii="Times New Roman" w:eastAsia="Times New Roman" w:hAnsi="Times New Roman" w:cs="Times New Roman"/>
          <w:color w:val="080707"/>
          <w:sz w:val="24"/>
          <w:szCs w:val="24"/>
        </w:rPr>
        <w:t xml:space="preserve"> object.</w:t>
      </w:r>
    </w:p>
    <w:p w14:paraId="4BA32A89" w14:textId="77777777" w:rsidR="00193D31" w:rsidRDefault="00000000">
      <w:pPr>
        <w:widowControl w:val="0"/>
        <w:numPr>
          <w:ilvl w:val="0"/>
          <w:numId w:val="38"/>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rPr>
        <w:t>Click save.</w:t>
      </w:r>
    </w:p>
    <w:p w14:paraId="17B7394D" w14:textId="10FE9099" w:rsidR="00193D31" w:rsidRPr="00E91609" w:rsidRDefault="00E31A38" w:rsidP="00E91609">
      <w:pPr>
        <w:widowControl w:val="0"/>
        <w:spacing w:before="37" w:line="240" w:lineRule="auto"/>
        <w:rPr>
          <w:rFonts w:ascii="Times New Roman" w:eastAsia="Times New Roman" w:hAnsi="Times New Roman" w:cs="Times New Roman"/>
          <w:color w:val="080707"/>
          <w:sz w:val="24"/>
          <w:szCs w:val="24"/>
        </w:rPr>
      </w:pPr>
      <w:r>
        <w:rPr>
          <w:rFonts w:ascii="Times New Roman" w:eastAsia="Times New Roman" w:hAnsi="Times New Roman" w:cs="Times New Roman"/>
          <w:noProof/>
          <w:color w:val="080707"/>
          <w:sz w:val="24"/>
          <w:szCs w:val="24"/>
        </w:rPr>
        <w:drawing>
          <wp:inline distT="0" distB="0" distL="0" distR="0" wp14:anchorId="262BE3CD" wp14:editId="4D704BDF">
            <wp:extent cx="5943600" cy="1269365"/>
            <wp:effectExtent l="0" t="0" r="0" b="6985"/>
            <wp:docPr id="48771480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14808" name="Picture 13"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269365"/>
                    </a:xfrm>
                    <a:prstGeom prst="rect">
                      <a:avLst/>
                    </a:prstGeom>
                  </pic:spPr>
                </pic:pic>
              </a:graphicData>
            </a:graphic>
          </wp:inline>
        </w:drawing>
      </w:r>
      <w:bookmarkStart w:id="46" w:name="_nmf14n" w:colFirst="0" w:colLast="0"/>
      <w:bookmarkEnd w:id="46"/>
    </w:p>
    <w:p w14:paraId="6B1E087A" w14:textId="77777777" w:rsidR="00193D31" w:rsidRDefault="00000000">
      <w:pPr>
        <w:pStyle w:val="Heading1"/>
        <w:rPr>
          <w:rFonts w:ascii="Times New Roman" w:eastAsia="Times New Roman" w:hAnsi="Times New Roman" w:cs="Times New Roman"/>
          <w:b/>
          <w:sz w:val="28"/>
          <w:szCs w:val="28"/>
        </w:rPr>
      </w:pPr>
      <w:bookmarkStart w:id="47" w:name="_37m2jsg" w:colFirst="0" w:colLast="0"/>
      <w:bookmarkEnd w:id="47"/>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11 :</w:t>
      </w:r>
      <w:proofErr w:type="gramEnd"/>
      <w:r>
        <w:rPr>
          <w:rFonts w:ascii="Times New Roman" w:eastAsia="Times New Roman" w:hAnsi="Times New Roman" w:cs="Times New Roman"/>
          <w:b/>
          <w:sz w:val="28"/>
          <w:szCs w:val="28"/>
        </w:rPr>
        <w:t xml:space="preserve"> Reports </w:t>
      </w:r>
    </w:p>
    <w:p w14:paraId="7A38116D" w14:textId="77777777"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54016C05" w14:textId="2CD36626" w:rsidR="00193D31" w:rsidRDefault="00000000">
      <w:pPr>
        <w:rPr>
          <w:rFonts w:ascii="Times New Roman" w:eastAsia="Times New Roman" w:hAnsi="Times New Roman" w:cs="Times New Roman"/>
          <w:sz w:val="20"/>
          <w:szCs w:val="20"/>
        </w:rPr>
      </w:pPr>
      <w:r>
        <w:rPr>
          <w:color w:val="333333"/>
          <w:highlight w:val="white"/>
        </w:rPr>
        <w:lastRenderedPageBreak/>
        <w:t xml:space="preserve">In Salesforce.com we can easily generate reports in different styles. And can create reports in a very short time </w:t>
      </w:r>
      <w:r w:rsidR="00E91609">
        <w:rPr>
          <w:color w:val="333333"/>
          <w:highlight w:val="white"/>
        </w:rPr>
        <w:t>and</w:t>
      </w:r>
      <w:r>
        <w:rPr>
          <w:color w:val="333333"/>
          <w:highlight w:val="white"/>
        </w:rPr>
        <w:t xml:space="preserve"> schedule the reports. Salesforce provides a powerful </w:t>
      </w:r>
      <w:proofErr w:type="gramStart"/>
      <w:r>
        <w:rPr>
          <w:color w:val="333333"/>
          <w:highlight w:val="white"/>
        </w:rPr>
        <w:t>suit</w:t>
      </w:r>
      <w:proofErr w:type="gramEnd"/>
      <w:r>
        <w:rPr>
          <w:color w:val="333333"/>
          <w:highlight w:val="white"/>
        </w:rPr>
        <w:t xml:space="preserve"> of analytic tools to help you organize, view and analyze data.</w:t>
      </w:r>
    </w:p>
    <w:p w14:paraId="5599EB89" w14:textId="77777777" w:rsidR="00193D31" w:rsidRDefault="00000000">
      <w:pPr>
        <w:widowControl w:val="0"/>
        <w:spacing w:before="33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Types of Reports in Salesforce</w:t>
      </w:r>
      <w:r>
        <w:rPr>
          <w:rFonts w:ascii="Times New Roman" w:eastAsia="Times New Roman" w:hAnsi="Times New Roman" w:cs="Times New Roman"/>
          <w:sz w:val="24"/>
          <w:szCs w:val="24"/>
        </w:rPr>
        <w:t xml:space="preserve"> </w:t>
      </w:r>
    </w:p>
    <w:p w14:paraId="0CEDB9F2" w14:textId="77777777" w:rsidR="00193D31" w:rsidRDefault="00000000">
      <w:pPr>
        <w:widowControl w:val="0"/>
        <w:numPr>
          <w:ilvl w:val="0"/>
          <w:numId w:val="54"/>
        </w:numPr>
        <w:spacing w:before="37"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highlight w:val="white"/>
        </w:rPr>
        <w:t>Tabular</w:t>
      </w:r>
      <w:r>
        <w:rPr>
          <w:rFonts w:ascii="Times New Roman" w:eastAsia="Times New Roman" w:hAnsi="Times New Roman" w:cs="Times New Roman"/>
          <w:color w:val="080707"/>
          <w:sz w:val="24"/>
          <w:szCs w:val="24"/>
        </w:rPr>
        <w:t xml:space="preserve"> </w:t>
      </w:r>
    </w:p>
    <w:p w14:paraId="17031DDB" w14:textId="77777777" w:rsidR="00193D31" w:rsidRDefault="00000000">
      <w:pPr>
        <w:widowControl w:val="0"/>
        <w:numPr>
          <w:ilvl w:val="0"/>
          <w:numId w:val="54"/>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highlight w:val="white"/>
        </w:rPr>
        <w:t>Summary</w:t>
      </w:r>
      <w:r>
        <w:rPr>
          <w:rFonts w:ascii="Times New Roman" w:eastAsia="Times New Roman" w:hAnsi="Times New Roman" w:cs="Times New Roman"/>
          <w:color w:val="080707"/>
          <w:sz w:val="24"/>
          <w:szCs w:val="24"/>
        </w:rPr>
        <w:t xml:space="preserve"> </w:t>
      </w:r>
    </w:p>
    <w:p w14:paraId="6D9D2316" w14:textId="77777777" w:rsidR="00193D31" w:rsidRDefault="00000000">
      <w:pPr>
        <w:widowControl w:val="0"/>
        <w:numPr>
          <w:ilvl w:val="0"/>
          <w:numId w:val="54"/>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highlight w:val="white"/>
        </w:rPr>
        <w:t>Matrix</w:t>
      </w:r>
      <w:r>
        <w:rPr>
          <w:rFonts w:ascii="Times New Roman" w:eastAsia="Times New Roman" w:hAnsi="Times New Roman" w:cs="Times New Roman"/>
          <w:color w:val="080707"/>
          <w:sz w:val="24"/>
          <w:szCs w:val="24"/>
        </w:rPr>
        <w:t xml:space="preserve"> </w:t>
      </w:r>
    </w:p>
    <w:p w14:paraId="4057FC9A" w14:textId="77777777" w:rsidR="00193D31" w:rsidRDefault="00000000">
      <w:pPr>
        <w:widowControl w:val="0"/>
        <w:numPr>
          <w:ilvl w:val="0"/>
          <w:numId w:val="54"/>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highlight w:val="white"/>
        </w:rPr>
        <w:t>Joined Reports</w:t>
      </w:r>
      <w:r>
        <w:rPr>
          <w:rFonts w:ascii="Times New Roman" w:eastAsia="Times New Roman" w:hAnsi="Times New Roman" w:cs="Times New Roman"/>
          <w:color w:val="080707"/>
          <w:sz w:val="24"/>
          <w:szCs w:val="24"/>
        </w:rPr>
        <w:t xml:space="preserve"> </w:t>
      </w:r>
    </w:p>
    <w:p w14:paraId="0A82724C" w14:textId="77777777" w:rsidR="00193D31" w:rsidRDefault="00193D31">
      <w:pPr>
        <w:widowControl w:val="0"/>
        <w:spacing w:before="37" w:line="240" w:lineRule="auto"/>
        <w:rPr>
          <w:rFonts w:ascii="Times New Roman" w:eastAsia="Times New Roman" w:hAnsi="Times New Roman" w:cs="Times New Roman"/>
          <w:color w:val="080707"/>
          <w:sz w:val="24"/>
          <w:szCs w:val="24"/>
        </w:rPr>
      </w:pPr>
    </w:p>
    <w:p w14:paraId="0DED1637" w14:textId="0269BC8A" w:rsidR="00E91609"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rPr>
      </w:pPr>
      <w:r>
        <w:rPr>
          <w:b/>
          <w:color w:val="333333"/>
          <w:sz w:val="20"/>
          <w:szCs w:val="20"/>
        </w:rPr>
        <w:t>1. Tabula Reports:</w:t>
      </w:r>
      <w:r>
        <w:rPr>
          <w:color w:val="333333"/>
          <w:sz w:val="20"/>
          <w:szCs w:val="20"/>
        </w:rPr>
        <w:t xml:space="preserve"> Simple listing of data without any subtotals. This type of reports </w:t>
      </w:r>
      <w:proofErr w:type="gramStart"/>
      <w:r>
        <w:rPr>
          <w:color w:val="333333"/>
          <w:sz w:val="20"/>
          <w:szCs w:val="20"/>
        </w:rPr>
        <w:t>provide</w:t>
      </w:r>
      <w:proofErr w:type="gramEnd"/>
      <w:r>
        <w:rPr>
          <w:color w:val="333333"/>
          <w:sz w:val="20"/>
          <w:szCs w:val="20"/>
        </w:rPr>
        <w:t xml:space="preserve"> you most basically to look at your data. Use tabular reports when you want a simple list or a list of items with a grand total.</w:t>
      </w:r>
    </w:p>
    <w:p w14:paraId="20A533A0" w14:textId="77777777" w:rsidR="00193D31"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rPr>
      </w:pPr>
      <w:r>
        <w:rPr>
          <w:color w:val="333333"/>
          <w:sz w:val="20"/>
          <w:szCs w:val="20"/>
        </w:rPr>
        <w:t>Example: This type of reports are used to list all accounts, List of contacts, List of opportunities</w:t>
      </w:r>
      <w:proofErr w:type="gramStart"/>
      <w:r>
        <w:rPr>
          <w:color w:val="333333"/>
          <w:sz w:val="20"/>
          <w:szCs w:val="20"/>
        </w:rPr>
        <w:t>…..</w:t>
      </w:r>
      <w:proofErr w:type="gramEnd"/>
      <w:r>
        <w:rPr>
          <w:color w:val="333333"/>
          <w:sz w:val="20"/>
          <w:szCs w:val="20"/>
        </w:rPr>
        <w:t>etc.….</w:t>
      </w:r>
    </w:p>
    <w:p w14:paraId="7CBA503F" w14:textId="77777777" w:rsidR="00193D31"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rPr>
      </w:pPr>
      <w:r>
        <w:rPr>
          <w:b/>
          <w:color w:val="333333"/>
          <w:sz w:val="20"/>
          <w:szCs w:val="20"/>
        </w:rPr>
        <w:t>2. Summary Reports:</w:t>
      </w:r>
      <w:r>
        <w:rPr>
          <w:color w:val="333333"/>
          <w:sz w:val="20"/>
          <w:szCs w:val="20"/>
        </w:rPr>
        <w:t xml:space="preserve"> This type of reports </w:t>
      </w:r>
      <w:proofErr w:type="gramStart"/>
      <w:r>
        <w:rPr>
          <w:color w:val="333333"/>
          <w:sz w:val="20"/>
          <w:szCs w:val="20"/>
        </w:rPr>
        <w:t>provide</w:t>
      </w:r>
      <w:proofErr w:type="gramEnd"/>
      <w:r>
        <w:rPr>
          <w:color w:val="333333"/>
          <w:sz w:val="20"/>
          <w:szCs w:val="20"/>
        </w:rPr>
        <w:t xml:space="preserve"> a listing of data with groupings and sub totals. Use summary reports when you want subtotals based on the value of a particular field or when you want to create a hierarchically grouped report, such as sales organized by year and then by quarter.</w:t>
      </w:r>
    </w:p>
    <w:p w14:paraId="12A579E6" w14:textId="77777777" w:rsidR="00193D31"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rPr>
      </w:pPr>
      <w:r>
        <w:rPr>
          <w:color w:val="333333"/>
          <w:sz w:val="20"/>
          <w:szCs w:val="20"/>
        </w:rPr>
        <w:t>Example: All opportunities for your team sub totaled by Sales Stage and Owner.</w:t>
      </w:r>
    </w:p>
    <w:p w14:paraId="71422D84" w14:textId="77777777" w:rsidR="00193D31"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highlight w:val="white"/>
        </w:rPr>
      </w:pPr>
      <w:r>
        <w:rPr>
          <w:b/>
          <w:color w:val="333333"/>
          <w:highlight w:val="white"/>
        </w:rPr>
        <w:t>3. Matrix Reports:</w:t>
      </w:r>
      <w:r>
        <w:rPr>
          <w:color w:val="333333"/>
          <w:highlight w:val="white"/>
        </w:rPr>
        <w:t xml:space="preserve"> This type of reports </w:t>
      </w:r>
      <w:proofErr w:type="gramStart"/>
      <w:r>
        <w:rPr>
          <w:color w:val="333333"/>
          <w:highlight w:val="white"/>
        </w:rPr>
        <w:t>allow</w:t>
      </w:r>
      <w:proofErr w:type="gramEnd"/>
      <w:r>
        <w:rPr>
          <w:color w:val="333333"/>
          <w:highlight w:val="white"/>
        </w:rPr>
        <w:t xml:space="preserve"> you to group records both by row and by column. A comparison of related totals, with totals by both row and column. Use matrix reports when you want to see data by two different dimensions that aren’t related, such as date and product.</w:t>
      </w:r>
    </w:p>
    <w:p w14:paraId="12D90D4D" w14:textId="77777777" w:rsidR="00193D31"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highlight w:val="white"/>
        </w:rPr>
      </w:pPr>
      <w:r>
        <w:rPr>
          <w:color w:val="333333"/>
          <w:sz w:val="20"/>
          <w:szCs w:val="20"/>
          <w:highlight w:val="white"/>
        </w:rPr>
        <w:t>Example: Summarize opportunities by month vertically and by account horizontally.</w:t>
      </w:r>
    </w:p>
    <w:p w14:paraId="2BE00FA0" w14:textId="77777777" w:rsidR="00193D31"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highlight w:val="white"/>
        </w:rPr>
      </w:pPr>
      <w:r>
        <w:rPr>
          <w:b/>
          <w:color w:val="333333"/>
          <w:sz w:val="20"/>
          <w:szCs w:val="20"/>
          <w:highlight w:val="white"/>
        </w:rPr>
        <w:t>4. Joined Reports:</w:t>
      </w:r>
      <w:r>
        <w:rPr>
          <w:color w:val="333333"/>
          <w:sz w:val="20"/>
          <w:szCs w:val="20"/>
          <w:highlight w:val="white"/>
        </w:rPr>
        <w:t xml:space="preserve"> Blocks of related information in a single report. This type of reports </w:t>
      </w:r>
      <w:proofErr w:type="gramStart"/>
      <w:r>
        <w:rPr>
          <w:color w:val="333333"/>
          <w:sz w:val="20"/>
          <w:szCs w:val="20"/>
          <w:highlight w:val="white"/>
        </w:rPr>
        <w:t>enable</w:t>
      </w:r>
      <w:proofErr w:type="gramEnd"/>
      <w:r>
        <w:rPr>
          <w:color w:val="333333"/>
          <w:sz w:val="20"/>
          <w:szCs w:val="20"/>
          <w:highlight w:val="white"/>
        </w:rPr>
        <w:t xml:space="preserve"> you to adopt five different blocks to display different types of related data. Each block can own unique columns, summary fields, formulas, filters and sort order. Use joined reports to group and show data from multiple report types in different views.</w:t>
      </w:r>
    </w:p>
    <w:p w14:paraId="114F7392" w14:textId="592191DC" w:rsidR="00193D31" w:rsidRPr="00E91609" w:rsidRDefault="00000000" w:rsidP="00E91609">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highlight w:val="white"/>
        </w:rPr>
      </w:pPr>
      <w:r>
        <w:rPr>
          <w:color w:val="333333"/>
          <w:sz w:val="20"/>
          <w:szCs w:val="20"/>
          <w:highlight w:val="white"/>
        </w:rPr>
        <w:t>Example: You can build a report to show opportunity, case and activity data for your accounts.</w:t>
      </w:r>
    </w:p>
    <w:p w14:paraId="25EAD461" w14:textId="77E58E6B" w:rsidR="00193D31" w:rsidRDefault="00000000" w:rsidP="00E91609">
      <w:pPr>
        <w:pStyle w:val="Heading2"/>
        <w:widowControl w:val="0"/>
        <w:spacing w:before="351" w:line="240" w:lineRule="auto"/>
        <w:rPr>
          <w:rFonts w:ascii="Times New Roman" w:eastAsia="Times New Roman" w:hAnsi="Times New Roman" w:cs="Times New Roman"/>
          <w:b/>
          <w:sz w:val="24"/>
          <w:szCs w:val="24"/>
          <w:highlight w:val="white"/>
        </w:rPr>
      </w:pPr>
      <w:bookmarkStart w:id="48" w:name="_1mrcu09" w:colFirst="0" w:colLast="0"/>
      <w:bookmarkEnd w:id="48"/>
      <w:r>
        <w:rPr>
          <w:rFonts w:ascii="Times New Roman" w:eastAsia="Times New Roman" w:hAnsi="Times New Roman" w:cs="Times New Roman"/>
          <w:b/>
          <w:sz w:val="28"/>
          <w:szCs w:val="28"/>
        </w:rPr>
        <w:t>Activity 1</w:t>
      </w:r>
      <w:r>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rPr>
        <w:t xml:space="preserve"> Create Report</w:t>
      </w:r>
      <w:r>
        <w:rPr>
          <w:rFonts w:ascii="Times New Roman" w:eastAsia="Times New Roman" w:hAnsi="Times New Roman" w:cs="Times New Roman"/>
          <w:b/>
          <w:sz w:val="24"/>
          <w:szCs w:val="24"/>
          <w:highlight w:val="white"/>
        </w:rPr>
        <w:t xml:space="preserve"> </w:t>
      </w:r>
    </w:p>
    <w:p w14:paraId="3CE2504D" w14:textId="77777777" w:rsidR="00193D31" w:rsidRDefault="00000000">
      <w:pPr>
        <w:widowControl w:val="0"/>
        <w:numPr>
          <w:ilvl w:val="0"/>
          <w:numId w:val="32"/>
        </w:numPr>
        <w:spacing w:before="68" w:line="240" w:lineRule="auto"/>
        <w:ind w:left="425"/>
        <w:rPr>
          <w:rFonts w:ascii="Times New Roman" w:eastAsia="Times New Roman" w:hAnsi="Times New Roman" w:cs="Times New Roman"/>
          <w:sz w:val="24"/>
          <w:szCs w:val="24"/>
        </w:rPr>
      </w:pPr>
      <w:r>
        <w:rPr>
          <w:rFonts w:ascii="Cardo" w:eastAsia="Cardo" w:hAnsi="Cardo" w:cs="Cardo"/>
          <w:sz w:val="24"/>
          <w:szCs w:val="24"/>
        </w:rPr>
        <w:t>Go to the app → click on the reports tab</w:t>
      </w:r>
    </w:p>
    <w:p w14:paraId="21FF80D1" w14:textId="61CB8227" w:rsidR="00193D31" w:rsidRPr="001B2E93" w:rsidRDefault="00000000" w:rsidP="001B2E93">
      <w:pPr>
        <w:widowControl w:val="0"/>
        <w:numPr>
          <w:ilvl w:val="0"/>
          <w:numId w:val="32"/>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New Report.</w:t>
      </w:r>
    </w:p>
    <w:p w14:paraId="666F2A3E" w14:textId="50A6F435" w:rsidR="00193D31" w:rsidRPr="001B2E93" w:rsidRDefault="00000000" w:rsidP="001B2E93">
      <w:pPr>
        <w:widowControl w:val="0"/>
        <w:numPr>
          <w:ilvl w:val="0"/>
          <w:numId w:val="32"/>
        </w:numPr>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 for report type, search for “rice mill with consumers” click on it. And click on start report.</w:t>
      </w:r>
    </w:p>
    <w:p w14:paraId="51B4756C" w14:textId="77777777" w:rsidR="00193D31" w:rsidRDefault="00000000">
      <w:pPr>
        <w:widowControl w:val="0"/>
        <w:numPr>
          <w:ilvl w:val="0"/>
          <w:numId w:val="6"/>
        </w:numPr>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Their outline pane is opened already, select the fields that are mentioned below in the column section.</w:t>
      </w:r>
    </w:p>
    <w:p w14:paraId="13099577" w14:textId="77777777" w:rsidR="00193D31"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1.consumer name</w:t>
      </w:r>
    </w:p>
    <w:p w14:paraId="71B7B8EA" w14:textId="77777777" w:rsidR="00193D31"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2.rice type</w:t>
      </w:r>
    </w:p>
    <w:p w14:paraId="303DDC2D" w14:textId="77777777" w:rsidR="00193D31"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3.rice price/kg</w:t>
      </w:r>
    </w:p>
    <w:p w14:paraId="503464DE" w14:textId="77777777" w:rsidR="00193D31"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4.mode of payments</w:t>
      </w:r>
    </w:p>
    <w:p w14:paraId="050E6D2C" w14:textId="77777777" w:rsidR="00193D31"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5.amount paid </w:t>
      </w:r>
    </w:p>
    <w:p w14:paraId="157EE044" w14:textId="77777777" w:rsidR="00193D31" w:rsidRDefault="00000000">
      <w:pPr>
        <w:widowControl w:val="0"/>
        <w:numPr>
          <w:ilvl w:val="0"/>
          <w:numId w:val="6"/>
        </w:numPr>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Remove the unnecessary fields.</w:t>
      </w:r>
    </w:p>
    <w:p w14:paraId="3F6E5BC8" w14:textId="77777777" w:rsidR="00193D31" w:rsidRDefault="00000000">
      <w:pPr>
        <w:widowControl w:val="0"/>
        <w:numPr>
          <w:ilvl w:val="0"/>
          <w:numId w:val="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fields that are mentioned below in the GROUP ROWS section.</w:t>
      </w:r>
    </w:p>
    <w:p w14:paraId="07C3E1A6" w14:textId="77777777" w:rsidR="00193D31" w:rsidRDefault="00000000">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Rice taken by shops.</w:t>
      </w:r>
    </w:p>
    <w:p w14:paraId="00B4568E" w14:textId="564D62BA" w:rsidR="00193D31" w:rsidRDefault="001B2E93">
      <w:pPr>
        <w:rPr>
          <w:color w:val="080707"/>
          <w:sz w:val="21"/>
          <w:szCs w:val="21"/>
          <w:highlight w:val="white"/>
        </w:rPr>
      </w:pPr>
      <w:r>
        <w:rPr>
          <w:noProof/>
          <w:color w:val="080707"/>
          <w:sz w:val="21"/>
          <w:szCs w:val="21"/>
        </w:rPr>
        <w:drawing>
          <wp:inline distT="0" distB="0" distL="0" distR="0" wp14:anchorId="71D15AF9" wp14:editId="606F737C">
            <wp:extent cx="5943600" cy="2809875"/>
            <wp:effectExtent l="0" t="0" r="0" b="9525"/>
            <wp:docPr id="8655484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4844" name="Picture 14"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14:paraId="4879B401" w14:textId="033D74B8" w:rsidR="00193D31" w:rsidRDefault="00000000" w:rsidP="00316B42">
      <w:pPr>
        <w:pStyle w:val="Heading2"/>
        <w:widowControl w:val="0"/>
        <w:spacing w:before="351" w:line="240" w:lineRule="auto"/>
        <w:rPr>
          <w:color w:val="080707"/>
          <w:sz w:val="21"/>
          <w:szCs w:val="21"/>
          <w:highlight w:val="white"/>
        </w:rPr>
      </w:pPr>
      <w:bookmarkStart w:id="49" w:name="_46r0co2" w:colFirst="0" w:colLast="0"/>
      <w:bookmarkEnd w:id="49"/>
      <w:r>
        <w:rPr>
          <w:rFonts w:ascii="Times New Roman" w:eastAsia="Times New Roman" w:hAnsi="Times New Roman" w:cs="Times New Roman"/>
          <w:b/>
          <w:sz w:val="28"/>
          <w:szCs w:val="28"/>
        </w:rPr>
        <w:t>Activity 2</w:t>
      </w:r>
      <w:r>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rPr>
        <w:t xml:space="preserve"> </w:t>
      </w:r>
      <w:proofErr w:type="gramStart"/>
      <w:r>
        <w:rPr>
          <w:rFonts w:ascii="Times New Roman" w:eastAsia="Times New Roman" w:hAnsi="Times New Roman" w:cs="Times New Roman"/>
          <w:b/>
          <w:sz w:val="28"/>
          <w:szCs w:val="28"/>
        </w:rPr>
        <w:t>Sharing  report</w:t>
      </w:r>
      <w:proofErr w:type="gramEnd"/>
      <w:r>
        <w:rPr>
          <w:rFonts w:ascii="Times New Roman" w:eastAsia="Times New Roman" w:hAnsi="Times New Roman" w:cs="Times New Roman"/>
          <w:b/>
          <w:sz w:val="28"/>
          <w:szCs w:val="28"/>
        </w:rPr>
        <w:t xml:space="preserve">  to owner</w:t>
      </w:r>
    </w:p>
    <w:p w14:paraId="49D37105" w14:textId="5F394BAF" w:rsidR="00193D31" w:rsidRPr="001B2E93" w:rsidRDefault="00000000" w:rsidP="001B2E93">
      <w:pPr>
        <w:numPr>
          <w:ilvl w:val="0"/>
          <w:numId w:val="23"/>
        </w:numPr>
        <w:rPr>
          <w:color w:val="080707"/>
          <w:sz w:val="21"/>
          <w:szCs w:val="21"/>
          <w:highlight w:val="white"/>
        </w:rPr>
      </w:pPr>
      <w:r>
        <w:rPr>
          <w:color w:val="080707"/>
          <w:sz w:val="21"/>
          <w:szCs w:val="21"/>
          <w:highlight w:val="white"/>
        </w:rPr>
        <w:t xml:space="preserve">Click edit drop down and select subscribe option </w:t>
      </w:r>
    </w:p>
    <w:p w14:paraId="4FA3B7E3" w14:textId="77777777" w:rsidR="00193D31" w:rsidRDefault="00000000">
      <w:pPr>
        <w:numPr>
          <w:ilvl w:val="0"/>
          <w:numId w:val="23"/>
        </w:numPr>
        <w:rPr>
          <w:color w:val="080707"/>
          <w:sz w:val="21"/>
          <w:szCs w:val="21"/>
          <w:highlight w:val="white"/>
        </w:rPr>
      </w:pPr>
      <w:r>
        <w:rPr>
          <w:color w:val="080707"/>
          <w:sz w:val="21"/>
          <w:szCs w:val="21"/>
          <w:highlight w:val="white"/>
        </w:rPr>
        <w:t xml:space="preserve">After selecting the run report as a “another </w:t>
      </w:r>
      <w:proofErr w:type="gramStart"/>
      <w:r>
        <w:rPr>
          <w:color w:val="080707"/>
          <w:sz w:val="21"/>
          <w:szCs w:val="21"/>
          <w:highlight w:val="white"/>
        </w:rPr>
        <w:t>person”  select</w:t>
      </w:r>
      <w:proofErr w:type="gramEnd"/>
      <w:r>
        <w:rPr>
          <w:color w:val="080707"/>
          <w:sz w:val="21"/>
          <w:szCs w:val="21"/>
          <w:highlight w:val="white"/>
        </w:rPr>
        <w:t xml:space="preserve"> your personal account or whom you want to send that mail to.</w:t>
      </w:r>
    </w:p>
    <w:p w14:paraId="5A7E74B9" w14:textId="32D97785" w:rsidR="00193D31" w:rsidRPr="001B2E93" w:rsidRDefault="00000000" w:rsidP="001B2E93">
      <w:pPr>
        <w:numPr>
          <w:ilvl w:val="0"/>
          <w:numId w:val="23"/>
        </w:numPr>
        <w:rPr>
          <w:color w:val="080707"/>
          <w:sz w:val="21"/>
          <w:szCs w:val="21"/>
          <w:highlight w:val="white"/>
        </w:rPr>
      </w:pPr>
      <w:r>
        <w:rPr>
          <w:color w:val="080707"/>
          <w:sz w:val="21"/>
          <w:szCs w:val="21"/>
          <w:highlight w:val="white"/>
        </w:rPr>
        <w:t>Click save.</w:t>
      </w:r>
    </w:p>
    <w:p w14:paraId="7426520B" w14:textId="34197448" w:rsidR="00193D31" w:rsidRPr="001B2E93" w:rsidRDefault="00000000" w:rsidP="001B2E93">
      <w:pPr>
        <w:pStyle w:val="Heading2"/>
        <w:widowControl w:val="0"/>
        <w:spacing w:before="351" w:line="240" w:lineRule="auto"/>
        <w:rPr>
          <w:rFonts w:ascii="Times New Roman" w:eastAsia="Times New Roman" w:hAnsi="Times New Roman" w:cs="Times New Roman"/>
          <w:b/>
          <w:sz w:val="28"/>
          <w:szCs w:val="28"/>
        </w:rPr>
      </w:pPr>
      <w:bookmarkStart w:id="50" w:name="_2lwamvv" w:colFirst="0" w:colLast="0"/>
      <w:bookmarkEnd w:id="50"/>
      <w:r>
        <w:rPr>
          <w:rFonts w:ascii="Times New Roman" w:eastAsia="Times New Roman" w:hAnsi="Times New Roman" w:cs="Times New Roman"/>
          <w:b/>
          <w:sz w:val="28"/>
          <w:szCs w:val="28"/>
        </w:rPr>
        <w:t>Activity 3</w:t>
      </w:r>
      <w:r>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rPr>
        <w:t xml:space="preserve"> create a report folder </w:t>
      </w:r>
    </w:p>
    <w:p w14:paraId="7D267763" w14:textId="77777777" w:rsidR="00193D31" w:rsidRDefault="00000000">
      <w:pPr>
        <w:widowControl w:val="0"/>
        <w:numPr>
          <w:ilvl w:val="0"/>
          <w:numId w:val="46"/>
        </w:numPr>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app launcher and search for reports.</w:t>
      </w:r>
    </w:p>
    <w:p w14:paraId="47BF19DC" w14:textId="77777777" w:rsidR="00193D31" w:rsidRDefault="00000000">
      <w:pPr>
        <w:widowControl w:val="0"/>
        <w:numPr>
          <w:ilvl w:val="0"/>
          <w:numId w:val="4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Double click on the </w:t>
      </w:r>
      <w:proofErr w:type="gramStart"/>
      <w:r>
        <w:rPr>
          <w:rFonts w:ascii="Times New Roman" w:eastAsia="Times New Roman" w:hAnsi="Times New Roman" w:cs="Times New Roman"/>
          <w:sz w:val="24"/>
          <w:szCs w:val="24"/>
        </w:rPr>
        <w:t>report,  “</w:t>
      </w:r>
      <w:proofErr w:type="gramEnd"/>
      <w:r>
        <w:rPr>
          <w:rFonts w:ascii="Times New Roman" w:eastAsia="Times New Roman" w:hAnsi="Times New Roman" w:cs="Times New Roman"/>
          <w:sz w:val="24"/>
          <w:szCs w:val="24"/>
        </w:rPr>
        <w:t xml:space="preserve"> reports tab” will be auto populated in the navigation bar.</w:t>
      </w:r>
    </w:p>
    <w:p w14:paraId="5885A1D2" w14:textId="6CF0796E" w:rsidR="00193D31" w:rsidRPr="001B2E93" w:rsidRDefault="00000000" w:rsidP="001B2E93">
      <w:pPr>
        <w:widowControl w:val="0"/>
        <w:numPr>
          <w:ilvl w:val="0"/>
          <w:numId w:val="4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report tab, click on the new folder. </w:t>
      </w:r>
    </w:p>
    <w:p w14:paraId="199DEADB" w14:textId="77777777" w:rsidR="00193D31" w:rsidRDefault="00000000">
      <w:pPr>
        <w:widowControl w:val="0"/>
        <w:numPr>
          <w:ilvl w:val="0"/>
          <w:numId w:val="46"/>
        </w:numPr>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Folder label as “estimated rice per </w:t>
      </w:r>
      <w:proofErr w:type="gramStart"/>
      <w:r>
        <w:rPr>
          <w:rFonts w:ascii="Times New Roman" w:eastAsia="Times New Roman" w:hAnsi="Times New Roman" w:cs="Times New Roman"/>
          <w:sz w:val="24"/>
          <w:szCs w:val="24"/>
        </w:rPr>
        <w:t>day ”</w:t>
      </w:r>
      <w:proofErr w:type="gramEnd"/>
      <w:r>
        <w:rPr>
          <w:rFonts w:ascii="Times New Roman" w:eastAsia="Times New Roman" w:hAnsi="Times New Roman" w:cs="Times New Roman"/>
          <w:sz w:val="24"/>
          <w:szCs w:val="24"/>
        </w:rPr>
        <w:t>, Folder unique name will be auto populated.</w:t>
      </w:r>
    </w:p>
    <w:p w14:paraId="5A4786CF" w14:textId="77777777" w:rsidR="00193D31" w:rsidRDefault="00000000">
      <w:pPr>
        <w:widowControl w:val="0"/>
        <w:numPr>
          <w:ilvl w:val="0"/>
          <w:numId w:val="4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save.</w:t>
      </w:r>
    </w:p>
    <w:p w14:paraId="6BB48E81" w14:textId="67B35B55" w:rsidR="00193D31" w:rsidRDefault="000E065C" w:rsidP="00316B42">
      <w:pPr>
        <w:widowControl w:val="0"/>
        <w:spacing w:line="240" w:lineRule="auto"/>
        <w:ind w:left="6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66FC8A4" wp14:editId="73545190">
            <wp:extent cx="5943600" cy="1155065"/>
            <wp:effectExtent l="0" t="0" r="0" b="6985"/>
            <wp:docPr id="162531133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11332" name="Picture 15"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155065"/>
                    </a:xfrm>
                    <a:prstGeom prst="rect">
                      <a:avLst/>
                    </a:prstGeom>
                  </pic:spPr>
                </pic:pic>
              </a:graphicData>
            </a:graphic>
          </wp:inline>
        </w:drawing>
      </w:r>
    </w:p>
    <w:p w14:paraId="08CBDBDC" w14:textId="77777777" w:rsidR="00193D31" w:rsidRDefault="00000000">
      <w:pPr>
        <w:pStyle w:val="Heading1"/>
        <w:rPr>
          <w:rFonts w:ascii="Times New Roman" w:eastAsia="Times New Roman" w:hAnsi="Times New Roman" w:cs="Times New Roman"/>
          <w:b/>
          <w:sz w:val="28"/>
          <w:szCs w:val="28"/>
        </w:rPr>
      </w:pPr>
      <w:bookmarkStart w:id="51" w:name="_111kx3o" w:colFirst="0" w:colLast="0"/>
      <w:bookmarkEnd w:id="51"/>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12 :</w:t>
      </w:r>
      <w:proofErr w:type="gramEnd"/>
      <w:r>
        <w:rPr>
          <w:rFonts w:ascii="Times New Roman" w:eastAsia="Times New Roman" w:hAnsi="Times New Roman" w:cs="Times New Roman"/>
          <w:b/>
          <w:sz w:val="28"/>
          <w:szCs w:val="28"/>
        </w:rPr>
        <w:t xml:space="preserve"> Dashboards</w:t>
      </w:r>
    </w:p>
    <w:p w14:paraId="0FBE371B" w14:textId="77777777"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0F54B26C" w14:textId="77777777" w:rsidR="00193D31" w:rsidRDefault="00000000">
      <w:pPr>
        <w:pStyle w:val="Heading2"/>
        <w:rPr>
          <w:rFonts w:ascii="Times New Roman" w:eastAsia="Times New Roman" w:hAnsi="Times New Roman" w:cs="Times New Roman"/>
          <w:b/>
          <w:sz w:val="24"/>
          <w:szCs w:val="24"/>
        </w:rPr>
      </w:pPr>
      <w:bookmarkStart w:id="52" w:name="_3l18frh" w:colFirst="0" w:colLast="0"/>
      <w:bookmarkEnd w:id="52"/>
      <w:r>
        <w:rPr>
          <w:rFonts w:ascii="Times New Roman" w:eastAsia="Times New Roman" w:hAnsi="Times New Roman" w:cs="Times New Roman"/>
          <w:b/>
          <w:sz w:val="24"/>
          <w:szCs w:val="24"/>
        </w:rPr>
        <w:t>Activity 1: Create Dashboard Folder</w:t>
      </w:r>
    </w:p>
    <w:p w14:paraId="3F4D81C5" w14:textId="77777777" w:rsidR="00193D31" w:rsidRDefault="00000000">
      <w:pPr>
        <w:widowControl w:val="0"/>
        <w:numPr>
          <w:ilvl w:val="0"/>
          <w:numId w:val="17"/>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app launcher and search for the dashboard.</w:t>
      </w:r>
    </w:p>
    <w:p w14:paraId="1B7846AC" w14:textId="77777777" w:rsidR="00193D31" w:rsidRDefault="00000000">
      <w:pPr>
        <w:widowControl w:val="0"/>
        <w:numPr>
          <w:ilvl w:val="0"/>
          <w:numId w:val="17"/>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dashboard tab.</w:t>
      </w:r>
    </w:p>
    <w:p w14:paraId="703C01BC" w14:textId="77777777" w:rsidR="00193D31" w:rsidRDefault="00000000">
      <w:pPr>
        <w:widowControl w:val="0"/>
        <w:numPr>
          <w:ilvl w:val="0"/>
          <w:numId w:val="17"/>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the new folder, give the folder label as </w:t>
      </w:r>
      <w:proofErr w:type="gramStart"/>
      <w:r>
        <w:rPr>
          <w:rFonts w:ascii="Times New Roman" w:eastAsia="Times New Roman" w:hAnsi="Times New Roman" w:cs="Times New Roman"/>
          <w:sz w:val="24"/>
          <w:szCs w:val="24"/>
        </w:rPr>
        <w:t>“ amount</w:t>
      </w:r>
      <w:proofErr w:type="gramEnd"/>
      <w:r>
        <w:rPr>
          <w:rFonts w:ascii="Times New Roman" w:eastAsia="Times New Roman" w:hAnsi="Times New Roman" w:cs="Times New Roman"/>
          <w:sz w:val="24"/>
          <w:szCs w:val="24"/>
        </w:rPr>
        <w:t xml:space="preserve"> data  dashboard”.</w:t>
      </w:r>
    </w:p>
    <w:p w14:paraId="491B6D8D" w14:textId="77777777" w:rsidR="00193D31" w:rsidRDefault="00000000">
      <w:pPr>
        <w:widowControl w:val="0"/>
        <w:numPr>
          <w:ilvl w:val="0"/>
          <w:numId w:val="17"/>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Folder unique names will be auto populated.</w:t>
      </w:r>
    </w:p>
    <w:p w14:paraId="3C469590" w14:textId="77777777" w:rsidR="00193D31" w:rsidRDefault="00000000">
      <w:pPr>
        <w:widowControl w:val="0"/>
        <w:numPr>
          <w:ilvl w:val="0"/>
          <w:numId w:val="17"/>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save.</w:t>
      </w:r>
    </w:p>
    <w:p w14:paraId="343FD11A" w14:textId="06316250" w:rsidR="00193D31" w:rsidRDefault="00562DB3" w:rsidP="00562DB3">
      <w:pPr>
        <w:widowControl w:val="0"/>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EBE7AF1" wp14:editId="29547922">
            <wp:extent cx="5943600" cy="1158240"/>
            <wp:effectExtent l="0" t="0" r="0" b="3810"/>
            <wp:docPr id="93124416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44162" name="Picture 16"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158240"/>
                    </a:xfrm>
                    <a:prstGeom prst="rect">
                      <a:avLst/>
                    </a:prstGeom>
                  </pic:spPr>
                </pic:pic>
              </a:graphicData>
            </a:graphic>
          </wp:inline>
        </w:drawing>
      </w:r>
    </w:p>
    <w:p w14:paraId="7C939959" w14:textId="66C3B754" w:rsidR="00193D31" w:rsidRDefault="00000000" w:rsidP="00316B42">
      <w:pPr>
        <w:pStyle w:val="Heading2"/>
        <w:rPr>
          <w:rFonts w:ascii="Times New Roman" w:eastAsia="Times New Roman" w:hAnsi="Times New Roman" w:cs="Times New Roman"/>
          <w:b/>
          <w:sz w:val="24"/>
          <w:szCs w:val="24"/>
        </w:rPr>
      </w:pPr>
      <w:bookmarkStart w:id="53" w:name="_206ipza" w:colFirst="0" w:colLast="0"/>
      <w:bookmarkEnd w:id="53"/>
      <w:r>
        <w:rPr>
          <w:rFonts w:ascii="Times New Roman" w:eastAsia="Times New Roman" w:hAnsi="Times New Roman" w:cs="Times New Roman"/>
          <w:b/>
          <w:sz w:val="24"/>
          <w:szCs w:val="24"/>
        </w:rPr>
        <w:t>Activity 2: Create Dashboard</w:t>
      </w:r>
    </w:p>
    <w:p w14:paraId="48B3D685" w14:textId="1017924D" w:rsidR="00193D31" w:rsidRPr="000E065C" w:rsidRDefault="00000000" w:rsidP="00316B42">
      <w:pPr>
        <w:widowControl w:val="0"/>
        <w:numPr>
          <w:ilvl w:val="0"/>
          <w:numId w:val="64"/>
        </w:numPr>
        <w:spacing w:before="37" w:line="240" w:lineRule="auto"/>
        <w:rPr>
          <w:rFonts w:ascii="Times New Roman" w:eastAsia="Times New Roman" w:hAnsi="Times New Roman" w:cs="Times New Roman"/>
          <w:sz w:val="24"/>
          <w:szCs w:val="24"/>
        </w:rPr>
      </w:pPr>
      <w:r>
        <w:rPr>
          <w:rFonts w:ascii="Cardo" w:eastAsia="Cardo" w:hAnsi="Cardo" w:cs="Cardo"/>
          <w:sz w:val="24"/>
          <w:szCs w:val="24"/>
        </w:rPr>
        <w:t>Go to the app → click on the Dashboards tabs.</w:t>
      </w:r>
    </w:p>
    <w:p w14:paraId="58639820" w14:textId="17877886" w:rsidR="00193D31" w:rsidRPr="00562DB3" w:rsidRDefault="00000000" w:rsidP="00316B42">
      <w:pPr>
        <w:widowControl w:val="0"/>
        <w:numPr>
          <w:ilvl w:val="0"/>
          <w:numId w:val="64"/>
        </w:numPr>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a Name and select the folder that was </w:t>
      </w:r>
      <w:proofErr w:type="gramStart"/>
      <w:r>
        <w:rPr>
          <w:rFonts w:ascii="Times New Roman" w:eastAsia="Times New Roman" w:hAnsi="Times New Roman" w:cs="Times New Roman"/>
          <w:sz w:val="24"/>
          <w:szCs w:val="24"/>
        </w:rPr>
        <w:t>created, and</w:t>
      </w:r>
      <w:proofErr w:type="gramEnd"/>
      <w:r>
        <w:rPr>
          <w:rFonts w:ascii="Times New Roman" w:eastAsia="Times New Roman" w:hAnsi="Times New Roman" w:cs="Times New Roman"/>
          <w:sz w:val="24"/>
          <w:szCs w:val="24"/>
        </w:rPr>
        <w:t xml:space="preserve"> click on create.</w:t>
      </w:r>
    </w:p>
    <w:p w14:paraId="711BB082" w14:textId="3EF97FF5" w:rsidR="00193D31" w:rsidRPr="00562DB3" w:rsidRDefault="00000000" w:rsidP="00316B42">
      <w:pPr>
        <w:widowControl w:val="0"/>
        <w:numPr>
          <w:ilvl w:val="0"/>
          <w:numId w:val="64"/>
        </w:numPr>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add component.</w:t>
      </w:r>
    </w:p>
    <w:p w14:paraId="136C27E8" w14:textId="77777777" w:rsidR="00562DB3" w:rsidRDefault="00000000" w:rsidP="00316B42">
      <w:pPr>
        <w:widowControl w:val="0"/>
        <w:numPr>
          <w:ilvl w:val="0"/>
          <w:numId w:val="64"/>
        </w:numPr>
        <w:spacing w:before="37" w:line="240" w:lineRule="auto"/>
        <w:rPr>
          <w:rFonts w:ascii="Times New Roman" w:eastAsia="Times New Roman" w:hAnsi="Times New Roman" w:cs="Times New Roman"/>
          <w:sz w:val="24"/>
          <w:szCs w:val="24"/>
        </w:rPr>
      </w:pPr>
      <w:r w:rsidRPr="00562DB3">
        <w:rPr>
          <w:rFonts w:ascii="Times New Roman" w:eastAsia="Times New Roman" w:hAnsi="Times New Roman" w:cs="Times New Roman"/>
          <w:sz w:val="24"/>
          <w:szCs w:val="24"/>
        </w:rPr>
        <w:t>Select a Report and click on select.</w:t>
      </w:r>
    </w:p>
    <w:p w14:paraId="38B95ECC" w14:textId="6F0F685F" w:rsidR="00562DB3" w:rsidRDefault="00562DB3" w:rsidP="00562DB3">
      <w:pPr>
        <w:widowControl w:val="0"/>
        <w:spacing w:before="37" w:line="240" w:lineRule="auto"/>
        <w:ind w:left="6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24083C" wp14:editId="4F87D71E">
            <wp:extent cx="5943600" cy="1045210"/>
            <wp:effectExtent l="0" t="0" r="0" b="2540"/>
            <wp:docPr id="5362726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72695" name="Picture 53627269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045210"/>
                    </a:xfrm>
                    <a:prstGeom prst="rect">
                      <a:avLst/>
                    </a:prstGeom>
                  </pic:spPr>
                </pic:pic>
              </a:graphicData>
            </a:graphic>
          </wp:inline>
        </w:drawing>
      </w:r>
    </w:p>
    <w:p w14:paraId="49507729" w14:textId="636908EA" w:rsidR="00193D31" w:rsidRPr="00562DB3" w:rsidRDefault="00000000" w:rsidP="00562DB3">
      <w:pPr>
        <w:widowControl w:val="0"/>
        <w:numPr>
          <w:ilvl w:val="0"/>
          <w:numId w:val="48"/>
        </w:numPr>
        <w:spacing w:before="37" w:line="240" w:lineRule="auto"/>
        <w:ind w:left="425"/>
        <w:rPr>
          <w:rFonts w:ascii="Times New Roman" w:eastAsia="Times New Roman" w:hAnsi="Times New Roman" w:cs="Times New Roman"/>
          <w:sz w:val="24"/>
          <w:szCs w:val="24"/>
        </w:rPr>
      </w:pPr>
      <w:r w:rsidRPr="00562DB3">
        <w:rPr>
          <w:rFonts w:ascii="Times New Roman" w:eastAsia="Times New Roman" w:hAnsi="Times New Roman" w:cs="Times New Roman"/>
          <w:sz w:val="24"/>
          <w:szCs w:val="24"/>
        </w:rPr>
        <w:t>Preview is shown below.</w:t>
      </w:r>
    </w:p>
    <w:p w14:paraId="2EF82E59" w14:textId="77777777" w:rsidR="00193D31"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as- vertical bar chart</w:t>
      </w:r>
    </w:p>
    <w:p w14:paraId="0216C6A1" w14:textId="77777777" w:rsidR="00193D31"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X-axis - rice taken by shops</w:t>
      </w:r>
    </w:p>
    <w:p w14:paraId="3ECECE1A" w14:textId="77777777" w:rsidR="00193D31"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Y-axis- sum of amount</w:t>
      </w:r>
    </w:p>
    <w:p w14:paraId="1EC59D75" w14:textId="77777777" w:rsidR="00193D31"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Y-axis range - automatic</w:t>
      </w:r>
    </w:p>
    <w:p w14:paraId="1E364C1A" w14:textId="77777777" w:rsidR="00193D31"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Sort by - rice taken by shops</w:t>
      </w:r>
    </w:p>
    <w:p w14:paraId="69C4508F" w14:textId="26735C30" w:rsidR="00193D31"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Component theme - dark.</w:t>
      </w:r>
    </w:p>
    <w:p w14:paraId="2B536FC4" w14:textId="77777777" w:rsidR="00193D31"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the component</w:t>
      </w:r>
    </w:p>
    <w:p w14:paraId="2BCEF97D" w14:textId="595169DA" w:rsidR="00193D31" w:rsidRDefault="00562DB3">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B30F5D2" wp14:editId="33780D0A">
            <wp:extent cx="5278582" cy="3289935"/>
            <wp:effectExtent l="0" t="0" r="0" b="5715"/>
            <wp:docPr id="164348944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89448" name="Picture 18"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288527" cy="3296133"/>
                    </a:xfrm>
                    <a:prstGeom prst="rect">
                      <a:avLst/>
                    </a:prstGeom>
                  </pic:spPr>
                </pic:pic>
              </a:graphicData>
            </a:graphic>
          </wp:inline>
        </w:drawing>
      </w:r>
    </w:p>
    <w:p w14:paraId="3E46036E" w14:textId="77777777" w:rsidR="00193D31" w:rsidRDefault="00000000">
      <w:pPr>
        <w:widowControl w:val="0"/>
        <w:spacing w:before="37"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Again</w:t>
      </w:r>
      <w:proofErr w:type="gramEnd"/>
      <w:r>
        <w:rPr>
          <w:rFonts w:ascii="Times New Roman" w:eastAsia="Times New Roman" w:hAnsi="Times New Roman" w:cs="Times New Roman"/>
          <w:sz w:val="24"/>
          <w:szCs w:val="24"/>
        </w:rPr>
        <w:t xml:space="preserve"> select add component with above same steps</w:t>
      </w:r>
    </w:p>
    <w:p w14:paraId="1EFE76B1" w14:textId="77777777" w:rsidR="00193D31"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roofErr w:type="gramStart"/>
      <w:r>
        <w:rPr>
          <w:rFonts w:ascii="Times New Roman" w:eastAsia="Times New Roman" w:hAnsi="Times New Roman" w:cs="Times New Roman"/>
          <w:sz w:val="24"/>
          <w:szCs w:val="24"/>
        </w:rPr>
        <w:t>display  as</w:t>
      </w:r>
      <w:proofErr w:type="gramEnd"/>
      <w:r>
        <w:rPr>
          <w:rFonts w:ascii="Times New Roman" w:eastAsia="Times New Roman" w:hAnsi="Times New Roman" w:cs="Times New Roman"/>
          <w:sz w:val="24"/>
          <w:szCs w:val="24"/>
        </w:rPr>
        <w:t xml:space="preserve"> donut chart</w:t>
      </w:r>
    </w:p>
    <w:p w14:paraId="231C3513" w14:textId="77777777" w:rsidR="00193D31"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2.sort by - sum of amount</w:t>
      </w:r>
    </w:p>
    <w:p w14:paraId="0C2CEC67" w14:textId="77777777" w:rsidR="00193D31"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3.title-range of amount per day</w:t>
      </w:r>
    </w:p>
    <w:p w14:paraId="2A927A72" w14:textId="6813CC66" w:rsidR="00193D31"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4.component theme dark</w:t>
      </w:r>
    </w:p>
    <w:p w14:paraId="50703BEF" w14:textId="77777777" w:rsidR="00193D31" w:rsidRDefault="00000000">
      <w:pPr>
        <w:rPr>
          <w:color w:val="080707"/>
          <w:sz w:val="21"/>
          <w:szCs w:val="21"/>
          <w:highlight w:val="white"/>
        </w:rPr>
      </w:pPr>
      <w:r>
        <w:rPr>
          <w:color w:val="080707"/>
          <w:sz w:val="21"/>
          <w:szCs w:val="21"/>
          <w:highlight w:val="white"/>
        </w:rPr>
        <w:t>Click add.</w:t>
      </w:r>
    </w:p>
    <w:p w14:paraId="7CB81577" w14:textId="72C39230" w:rsidR="00193D31" w:rsidRDefault="00000000">
      <w:pPr>
        <w:rPr>
          <w:rFonts w:ascii="Times New Roman" w:eastAsia="Times New Roman" w:hAnsi="Times New Roman" w:cs="Times New Roman"/>
          <w:noProof/>
          <w:sz w:val="24"/>
          <w:szCs w:val="24"/>
        </w:rPr>
      </w:pPr>
      <w:r>
        <w:rPr>
          <w:color w:val="080707"/>
          <w:sz w:val="21"/>
          <w:szCs w:val="21"/>
          <w:highlight w:val="white"/>
        </w:rPr>
        <w:t>Click save and done.</w:t>
      </w:r>
    </w:p>
    <w:p w14:paraId="05C20BA1" w14:textId="32A7CDFD" w:rsidR="00193D31" w:rsidRDefault="007D27A4">
      <w:pPr>
        <w:rPr>
          <w:color w:val="080707"/>
          <w:sz w:val="21"/>
          <w:szCs w:val="21"/>
          <w:highlight w:val="white"/>
        </w:rPr>
      </w:pPr>
      <w:r>
        <w:rPr>
          <w:noProof/>
          <w:color w:val="080707"/>
          <w:sz w:val="21"/>
          <w:szCs w:val="21"/>
        </w:rPr>
        <w:drawing>
          <wp:inline distT="0" distB="0" distL="0" distR="0" wp14:anchorId="37F3B917" wp14:editId="245D8443">
            <wp:extent cx="5264727" cy="2500630"/>
            <wp:effectExtent l="0" t="0" r="0" b="0"/>
            <wp:docPr id="12392990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99072" name="Picture 1239299072"/>
                    <pic:cNvPicPr/>
                  </pic:nvPicPr>
                  <pic:blipFill>
                    <a:blip r:embed="rId48">
                      <a:extLst>
                        <a:ext uri="{28A0092B-C50C-407E-A947-70E740481C1C}">
                          <a14:useLocalDpi xmlns:a14="http://schemas.microsoft.com/office/drawing/2010/main" val="0"/>
                        </a:ext>
                      </a:extLst>
                    </a:blip>
                    <a:stretch>
                      <a:fillRect/>
                    </a:stretch>
                  </pic:blipFill>
                  <pic:spPr>
                    <a:xfrm>
                      <a:off x="0" y="0"/>
                      <a:ext cx="5316628" cy="2525282"/>
                    </a:xfrm>
                    <a:prstGeom prst="rect">
                      <a:avLst/>
                    </a:prstGeom>
                  </pic:spPr>
                </pic:pic>
              </a:graphicData>
            </a:graphic>
          </wp:inline>
        </w:drawing>
      </w:r>
    </w:p>
    <w:sectPr w:rsidR="00193D31">
      <w:headerReference w:type="default" r:id="rId49"/>
      <w:footerReference w:type="default" r:id="rId5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4AA3C7" w14:textId="77777777" w:rsidR="00D00CFC" w:rsidRDefault="00D00CFC">
      <w:pPr>
        <w:spacing w:line="240" w:lineRule="auto"/>
      </w:pPr>
      <w:r>
        <w:separator/>
      </w:r>
    </w:p>
  </w:endnote>
  <w:endnote w:type="continuationSeparator" w:id="0">
    <w:p w14:paraId="4791F87D" w14:textId="77777777" w:rsidR="00D00CFC" w:rsidRDefault="00D00C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rdo">
    <w:altName w:val="Calibri"/>
    <w:charset w:val="00"/>
    <w:family w:val="auto"/>
    <w:pitch w:val="default"/>
  </w:font>
  <w:font w:name="Arimo">
    <w:altName w:val="Calibri"/>
    <w:charset w:val="00"/>
    <w:family w:val="auto"/>
    <w:pitch w:val="default"/>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8A5ADB" w14:textId="77777777" w:rsidR="00193D31" w:rsidRDefault="00193D31">
    <w:pPr>
      <w:rPr>
        <w:ins w:id="54" w:author="SAIKEERTHI CHUKKA" w:date="2023-09-21T17:50:00Z"/>
        <w:b/>
        <w:sz w:val="23"/>
        <w:szCs w:val="23"/>
        <w:highlight w:val="white"/>
      </w:rPr>
    </w:pPr>
  </w:p>
  <w:p w14:paraId="71CC5980" w14:textId="77777777" w:rsidR="00193D31" w:rsidRDefault="00193D31">
    <w:pPr>
      <w:widowControl w:val="0"/>
      <w:pBdr>
        <w:top w:val="nil"/>
        <w:left w:val="nil"/>
        <w:bottom w:val="nil"/>
        <w:right w:val="nil"/>
        <w:between w:val="nil"/>
      </w:pBdr>
      <w:rPr>
        <w:b/>
        <w:sz w:val="23"/>
        <w:szCs w:val="23"/>
        <w:highlight w:val="whit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CA5875" w14:textId="77777777" w:rsidR="00D00CFC" w:rsidRDefault="00D00CFC">
      <w:pPr>
        <w:spacing w:line="240" w:lineRule="auto"/>
      </w:pPr>
      <w:r>
        <w:separator/>
      </w:r>
    </w:p>
  </w:footnote>
  <w:footnote w:type="continuationSeparator" w:id="0">
    <w:p w14:paraId="14C5F0CC" w14:textId="77777777" w:rsidR="00D00CFC" w:rsidRDefault="00D00CF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585264" w14:textId="77777777" w:rsidR="00193D31" w:rsidRDefault="00193D31">
    <w:pPr>
      <w:rPr>
        <w:b/>
        <w:sz w:val="23"/>
        <w:szCs w:val="23"/>
        <w:highlight w:val="white"/>
      </w:rPr>
    </w:pPr>
  </w:p>
  <w:p w14:paraId="415DAA35" w14:textId="77777777" w:rsidR="00193D31" w:rsidRDefault="00193D31">
    <w:pPr>
      <w:rPr>
        <w:b/>
        <w:sz w:val="23"/>
        <w:szCs w:val="23"/>
        <w:highlight w:val="whit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5674E"/>
    <w:multiLevelType w:val="multilevel"/>
    <w:tmpl w:val="DE82DC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AA5F0E"/>
    <w:multiLevelType w:val="hybridMultilevel"/>
    <w:tmpl w:val="D2129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87193"/>
    <w:multiLevelType w:val="multilevel"/>
    <w:tmpl w:val="B524B5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C26634"/>
    <w:multiLevelType w:val="multilevel"/>
    <w:tmpl w:val="5C548F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821A16"/>
    <w:multiLevelType w:val="multilevel"/>
    <w:tmpl w:val="03D2CB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D995F31"/>
    <w:multiLevelType w:val="multilevel"/>
    <w:tmpl w:val="64B62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DF5217D"/>
    <w:multiLevelType w:val="multilevel"/>
    <w:tmpl w:val="E03E3B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F8524FB"/>
    <w:multiLevelType w:val="multilevel"/>
    <w:tmpl w:val="9B7C71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282B55"/>
    <w:multiLevelType w:val="multilevel"/>
    <w:tmpl w:val="3D5C77A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137D6340"/>
    <w:multiLevelType w:val="multilevel"/>
    <w:tmpl w:val="C95E97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4CB72C7"/>
    <w:multiLevelType w:val="multilevel"/>
    <w:tmpl w:val="25E2DB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6160428"/>
    <w:multiLevelType w:val="multilevel"/>
    <w:tmpl w:val="3F8406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8FD494E"/>
    <w:multiLevelType w:val="multilevel"/>
    <w:tmpl w:val="F970C8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BD03289"/>
    <w:multiLevelType w:val="multilevel"/>
    <w:tmpl w:val="E4F882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C8968D3"/>
    <w:multiLevelType w:val="multilevel"/>
    <w:tmpl w:val="75AA7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EE728A7"/>
    <w:multiLevelType w:val="hybridMultilevel"/>
    <w:tmpl w:val="9656F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FC3968"/>
    <w:multiLevelType w:val="multilevel"/>
    <w:tmpl w:val="0A9EBF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0C6129D"/>
    <w:multiLevelType w:val="multilevel"/>
    <w:tmpl w:val="651EA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0CC692F"/>
    <w:multiLevelType w:val="hybridMultilevel"/>
    <w:tmpl w:val="E5EAC72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9" w15:restartNumberingAfterBreak="0">
    <w:nsid w:val="21A31ADE"/>
    <w:multiLevelType w:val="multilevel"/>
    <w:tmpl w:val="DADA72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6A12954"/>
    <w:multiLevelType w:val="multilevel"/>
    <w:tmpl w:val="8D72C1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75802FE"/>
    <w:multiLevelType w:val="multilevel"/>
    <w:tmpl w:val="E984FA5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29EA2BE6"/>
    <w:multiLevelType w:val="multilevel"/>
    <w:tmpl w:val="911413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B3F446D"/>
    <w:multiLevelType w:val="hybridMultilevel"/>
    <w:tmpl w:val="95E61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842DEF"/>
    <w:multiLevelType w:val="multilevel"/>
    <w:tmpl w:val="E75C70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E8448CA"/>
    <w:multiLevelType w:val="multilevel"/>
    <w:tmpl w:val="60CCFB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61A3176"/>
    <w:multiLevelType w:val="multilevel"/>
    <w:tmpl w:val="516064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6FC1823"/>
    <w:multiLevelType w:val="multilevel"/>
    <w:tmpl w:val="4EBC0E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9A93A08"/>
    <w:multiLevelType w:val="multilevel"/>
    <w:tmpl w:val="124065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3B3C3B73"/>
    <w:multiLevelType w:val="multilevel"/>
    <w:tmpl w:val="C6DEC9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3C683351"/>
    <w:multiLevelType w:val="multilevel"/>
    <w:tmpl w:val="DE981A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3D162BA0"/>
    <w:multiLevelType w:val="multilevel"/>
    <w:tmpl w:val="94388E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1CA135B"/>
    <w:multiLevelType w:val="multilevel"/>
    <w:tmpl w:val="897CD5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20C0E26"/>
    <w:multiLevelType w:val="multilevel"/>
    <w:tmpl w:val="F856AF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9225422"/>
    <w:multiLevelType w:val="multilevel"/>
    <w:tmpl w:val="C52E24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9F87080"/>
    <w:multiLevelType w:val="multilevel"/>
    <w:tmpl w:val="4D703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A072CE2"/>
    <w:multiLevelType w:val="multilevel"/>
    <w:tmpl w:val="4E080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4A0D223B"/>
    <w:multiLevelType w:val="hybridMultilevel"/>
    <w:tmpl w:val="F050E6D6"/>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8" w15:restartNumberingAfterBreak="0">
    <w:nsid w:val="4A491533"/>
    <w:multiLevelType w:val="multilevel"/>
    <w:tmpl w:val="06D6BE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1D9490B"/>
    <w:multiLevelType w:val="multilevel"/>
    <w:tmpl w:val="9B7C71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52BC2EFC"/>
    <w:multiLevelType w:val="multilevel"/>
    <w:tmpl w:val="734A79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2FB327C"/>
    <w:multiLevelType w:val="multilevel"/>
    <w:tmpl w:val="1EB673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59293B59"/>
    <w:multiLevelType w:val="hybridMultilevel"/>
    <w:tmpl w:val="09FC7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B1206CE"/>
    <w:multiLevelType w:val="multilevel"/>
    <w:tmpl w:val="675CCA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62076A90"/>
    <w:multiLevelType w:val="multilevel"/>
    <w:tmpl w:val="CA5015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2301059"/>
    <w:multiLevelType w:val="multilevel"/>
    <w:tmpl w:val="CEF640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636430CD"/>
    <w:multiLevelType w:val="multilevel"/>
    <w:tmpl w:val="CCBAB4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63D64862"/>
    <w:multiLevelType w:val="multilevel"/>
    <w:tmpl w:val="42E23C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60C39FC"/>
    <w:multiLevelType w:val="multilevel"/>
    <w:tmpl w:val="6A8C1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76548DE"/>
    <w:multiLevelType w:val="multilevel"/>
    <w:tmpl w:val="5CB2A8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68D50DB0"/>
    <w:multiLevelType w:val="multilevel"/>
    <w:tmpl w:val="B51A1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6BEE6001"/>
    <w:multiLevelType w:val="multilevel"/>
    <w:tmpl w:val="A6904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C6A64C5"/>
    <w:multiLevelType w:val="multilevel"/>
    <w:tmpl w:val="326839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6DAD4EF6"/>
    <w:multiLevelType w:val="multilevel"/>
    <w:tmpl w:val="DDF6AF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70AF47DF"/>
    <w:multiLevelType w:val="multilevel"/>
    <w:tmpl w:val="F8965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72131F35"/>
    <w:multiLevelType w:val="multilevel"/>
    <w:tmpl w:val="ED9AB6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15:restartNumberingAfterBreak="0">
    <w:nsid w:val="740650BC"/>
    <w:multiLevelType w:val="multilevel"/>
    <w:tmpl w:val="0062F8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754D4F13"/>
    <w:multiLevelType w:val="multilevel"/>
    <w:tmpl w:val="AF3E5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76DD5329"/>
    <w:multiLevelType w:val="hybridMultilevel"/>
    <w:tmpl w:val="3430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70841EB"/>
    <w:multiLevelType w:val="multilevel"/>
    <w:tmpl w:val="3BE2DD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A1E304A"/>
    <w:multiLevelType w:val="multilevel"/>
    <w:tmpl w:val="9CC81A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7B751785"/>
    <w:multiLevelType w:val="hybridMultilevel"/>
    <w:tmpl w:val="072C8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C9C3EE9"/>
    <w:multiLevelType w:val="multilevel"/>
    <w:tmpl w:val="4D925F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7CE76FEE"/>
    <w:multiLevelType w:val="multilevel"/>
    <w:tmpl w:val="792629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12584077">
    <w:abstractNumId w:val="55"/>
  </w:num>
  <w:num w:numId="2" w16cid:durableId="999192525">
    <w:abstractNumId w:val="13"/>
  </w:num>
  <w:num w:numId="3" w16cid:durableId="1928806820">
    <w:abstractNumId w:val="36"/>
  </w:num>
  <w:num w:numId="4" w16cid:durableId="1652363087">
    <w:abstractNumId w:val="60"/>
  </w:num>
  <w:num w:numId="5" w16cid:durableId="1432165869">
    <w:abstractNumId w:val="54"/>
  </w:num>
  <w:num w:numId="6" w16cid:durableId="719087659">
    <w:abstractNumId w:val="49"/>
  </w:num>
  <w:num w:numId="7" w16cid:durableId="2077431774">
    <w:abstractNumId w:val="28"/>
  </w:num>
  <w:num w:numId="8" w16cid:durableId="763916388">
    <w:abstractNumId w:val="29"/>
  </w:num>
  <w:num w:numId="9" w16cid:durableId="1146319491">
    <w:abstractNumId w:val="19"/>
  </w:num>
  <w:num w:numId="10" w16cid:durableId="970551359">
    <w:abstractNumId w:val="5"/>
  </w:num>
  <w:num w:numId="11" w16cid:durableId="403262905">
    <w:abstractNumId w:val="46"/>
  </w:num>
  <w:num w:numId="12" w16cid:durableId="47074203">
    <w:abstractNumId w:val="24"/>
  </w:num>
  <w:num w:numId="13" w16cid:durableId="1803957685">
    <w:abstractNumId w:val="25"/>
  </w:num>
  <w:num w:numId="14" w16cid:durableId="1176384418">
    <w:abstractNumId w:val="62"/>
  </w:num>
  <w:num w:numId="15" w16cid:durableId="345912251">
    <w:abstractNumId w:val="26"/>
  </w:num>
  <w:num w:numId="16" w16cid:durableId="1984501820">
    <w:abstractNumId w:val="22"/>
  </w:num>
  <w:num w:numId="17" w16cid:durableId="1469667636">
    <w:abstractNumId w:val="12"/>
  </w:num>
  <w:num w:numId="18" w16cid:durableId="2121142299">
    <w:abstractNumId w:val="52"/>
  </w:num>
  <w:num w:numId="19" w16cid:durableId="203449460">
    <w:abstractNumId w:val="59"/>
  </w:num>
  <w:num w:numId="20" w16cid:durableId="1747797149">
    <w:abstractNumId w:val="43"/>
  </w:num>
  <w:num w:numId="21" w16cid:durableId="6759242">
    <w:abstractNumId w:val="11"/>
  </w:num>
  <w:num w:numId="22" w16cid:durableId="285698348">
    <w:abstractNumId w:val="16"/>
  </w:num>
  <w:num w:numId="23" w16cid:durableId="1958371362">
    <w:abstractNumId w:val="47"/>
  </w:num>
  <w:num w:numId="24" w16cid:durableId="798962765">
    <w:abstractNumId w:val="63"/>
  </w:num>
  <w:num w:numId="25" w16cid:durableId="1731490820">
    <w:abstractNumId w:val="0"/>
  </w:num>
  <w:num w:numId="26" w16cid:durableId="1635479505">
    <w:abstractNumId w:val="21"/>
  </w:num>
  <w:num w:numId="27" w16cid:durableId="145629689">
    <w:abstractNumId w:val="50"/>
  </w:num>
  <w:num w:numId="28" w16cid:durableId="709646618">
    <w:abstractNumId w:val="17"/>
  </w:num>
  <w:num w:numId="29" w16cid:durableId="2086877093">
    <w:abstractNumId w:val="44"/>
  </w:num>
  <w:num w:numId="30" w16cid:durableId="708721557">
    <w:abstractNumId w:val="8"/>
  </w:num>
  <w:num w:numId="31" w16cid:durableId="1503083550">
    <w:abstractNumId w:val="41"/>
  </w:num>
  <w:num w:numId="32" w16cid:durableId="164366986">
    <w:abstractNumId w:val="27"/>
  </w:num>
  <w:num w:numId="33" w16cid:durableId="1701932433">
    <w:abstractNumId w:val="32"/>
  </w:num>
  <w:num w:numId="34" w16cid:durableId="988558366">
    <w:abstractNumId w:val="31"/>
  </w:num>
  <w:num w:numId="35" w16cid:durableId="584455762">
    <w:abstractNumId w:val="3"/>
  </w:num>
  <w:num w:numId="36" w16cid:durableId="957639747">
    <w:abstractNumId w:val="9"/>
  </w:num>
  <w:num w:numId="37" w16cid:durableId="1854876456">
    <w:abstractNumId w:val="40"/>
  </w:num>
  <w:num w:numId="38" w16cid:durableId="1631668149">
    <w:abstractNumId w:val="34"/>
  </w:num>
  <w:num w:numId="39" w16cid:durableId="260453818">
    <w:abstractNumId w:val="45"/>
  </w:num>
  <w:num w:numId="40" w16cid:durableId="933054519">
    <w:abstractNumId w:val="51"/>
  </w:num>
  <w:num w:numId="41" w16cid:durableId="1816988869">
    <w:abstractNumId w:val="53"/>
  </w:num>
  <w:num w:numId="42" w16cid:durableId="1743288872">
    <w:abstractNumId w:val="14"/>
  </w:num>
  <w:num w:numId="43" w16cid:durableId="1785494408">
    <w:abstractNumId w:val="33"/>
  </w:num>
  <w:num w:numId="44" w16cid:durableId="740979593">
    <w:abstractNumId w:val="35"/>
  </w:num>
  <w:num w:numId="45" w16cid:durableId="1169440373">
    <w:abstractNumId w:val="30"/>
  </w:num>
  <w:num w:numId="46" w16cid:durableId="1969192424">
    <w:abstractNumId w:val="20"/>
  </w:num>
  <w:num w:numId="47" w16cid:durableId="481704801">
    <w:abstractNumId w:val="10"/>
  </w:num>
  <w:num w:numId="48" w16cid:durableId="1356954712">
    <w:abstractNumId w:val="2"/>
  </w:num>
  <w:num w:numId="49" w16cid:durableId="1604655869">
    <w:abstractNumId w:val="6"/>
  </w:num>
  <w:num w:numId="50" w16cid:durableId="545920868">
    <w:abstractNumId w:val="57"/>
  </w:num>
  <w:num w:numId="51" w16cid:durableId="394358096">
    <w:abstractNumId w:val="38"/>
  </w:num>
  <w:num w:numId="52" w16cid:durableId="517811283">
    <w:abstractNumId w:val="4"/>
  </w:num>
  <w:num w:numId="53" w16cid:durableId="1256937891">
    <w:abstractNumId w:val="56"/>
  </w:num>
  <w:num w:numId="54" w16cid:durableId="1155874497">
    <w:abstractNumId w:val="48"/>
  </w:num>
  <w:num w:numId="55" w16cid:durableId="186874054">
    <w:abstractNumId w:val="1"/>
  </w:num>
  <w:num w:numId="56" w16cid:durableId="72899774">
    <w:abstractNumId w:val="15"/>
  </w:num>
  <w:num w:numId="57" w16cid:durableId="793526466">
    <w:abstractNumId w:val="18"/>
  </w:num>
  <w:num w:numId="58" w16cid:durableId="1862356779">
    <w:abstractNumId w:val="58"/>
  </w:num>
  <w:num w:numId="59" w16cid:durableId="881675291">
    <w:abstractNumId w:val="61"/>
  </w:num>
  <w:num w:numId="60" w16cid:durableId="274870626">
    <w:abstractNumId w:val="23"/>
  </w:num>
  <w:num w:numId="61" w16cid:durableId="1497964040">
    <w:abstractNumId w:val="7"/>
  </w:num>
  <w:num w:numId="62" w16cid:durableId="581522816">
    <w:abstractNumId w:val="39"/>
  </w:num>
  <w:num w:numId="63" w16cid:durableId="515340941">
    <w:abstractNumId w:val="42"/>
  </w:num>
  <w:num w:numId="64" w16cid:durableId="137064712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3D31"/>
    <w:rsid w:val="00006A83"/>
    <w:rsid w:val="000E065C"/>
    <w:rsid w:val="00132204"/>
    <w:rsid w:val="00193D31"/>
    <w:rsid w:val="0019551F"/>
    <w:rsid w:val="001B2E93"/>
    <w:rsid w:val="001C14DB"/>
    <w:rsid w:val="00244597"/>
    <w:rsid w:val="00287BE4"/>
    <w:rsid w:val="00316B42"/>
    <w:rsid w:val="003265CA"/>
    <w:rsid w:val="00343A0F"/>
    <w:rsid w:val="0038681A"/>
    <w:rsid w:val="00396011"/>
    <w:rsid w:val="00562DB3"/>
    <w:rsid w:val="00573E79"/>
    <w:rsid w:val="006A0DF4"/>
    <w:rsid w:val="006E23E3"/>
    <w:rsid w:val="00776DCD"/>
    <w:rsid w:val="007D27A4"/>
    <w:rsid w:val="00866414"/>
    <w:rsid w:val="008A6394"/>
    <w:rsid w:val="009002CB"/>
    <w:rsid w:val="0096691C"/>
    <w:rsid w:val="009D2DCF"/>
    <w:rsid w:val="00A243D2"/>
    <w:rsid w:val="00AA5008"/>
    <w:rsid w:val="00AF0224"/>
    <w:rsid w:val="00B07B82"/>
    <w:rsid w:val="00B37BFA"/>
    <w:rsid w:val="00C12D07"/>
    <w:rsid w:val="00CB33CA"/>
    <w:rsid w:val="00D00CFC"/>
    <w:rsid w:val="00E043E5"/>
    <w:rsid w:val="00E31A38"/>
    <w:rsid w:val="00E70771"/>
    <w:rsid w:val="00E91609"/>
    <w:rsid w:val="00F235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1AD91"/>
  <w15:docId w15:val="{D9546009-4BC2-4914-BD00-569B80D8A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006A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hyperlink" Target="https://developers.salesforce.com/Signup*"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developer.salesforce.com/signup"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346</TotalTime>
  <Pages>30</Pages>
  <Words>3839</Words>
  <Characters>21883</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bhargav B</cp:lastModifiedBy>
  <cp:revision>4</cp:revision>
  <dcterms:created xsi:type="dcterms:W3CDTF">2024-07-04T06:42:00Z</dcterms:created>
  <dcterms:modified xsi:type="dcterms:W3CDTF">2024-07-05T09:16:00Z</dcterms:modified>
</cp:coreProperties>
</file>